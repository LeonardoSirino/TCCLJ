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1E8AD9D0" w:rsidR="00AA3EB1" w:rsidRPr="001A5029" w:rsidRDefault="005B0506" w:rsidP="00301F48">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4CC6BEC" w:rsidR="002B1424" w:rsidRPr="001A5029" w:rsidRDefault="002B1424" w:rsidP="002B1424">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Leonardo Meneghini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778B1B47" w:rsidR="006E78F6" w:rsidRDefault="006E78F6" w:rsidP="008C0659">
      <w:r>
        <w:t>Ao Me. Marco Aurelio Luzio e ao Eng. Nestor Carlos de Moura por compartilhar a enorme experiência que possuem com a técnica de</w:t>
      </w:r>
      <w:r w:rsidR="00013820">
        <w:t xml:space="preserve"> emissão acústica, contribuindo em muito</w:t>
      </w:r>
      <w:r>
        <w:t xml:space="preserve"> para a definição do tema e elaboração do trabalho</w:t>
      </w:r>
      <w:r w:rsidR="005756FD">
        <w:t>.</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4FD49AC2" w14:textId="07229E2A"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2A41DD58" w14:textId="42ACC0AC"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3BD53CC8" w14:textId="5777DF7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E8986E4" w14:textId="3F3E98D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D08C88B" w14:textId="1F54CA2A"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5502761B" w14:textId="2BD3D9D5"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5A79BC27" w14:textId="548C05C2"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0B3415EA" w14:textId="32FBF00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68395B24" w14:textId="43D3BE5E"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sidR="00356EBE">
          <w:rPr>
            <w:noProof/>
            <w:webHidden/>
          </w:rPr>
          <w:t>20</w:t>
        </w:r>
        <w:r w:rsidR="00C844FF">
          <w:rPr>
            <w:noProof/>
            <w:webHidden/>
          </w:rPr>
          <w:fldChar w:fldCharType="end"/>
        </w:r>
      </w:hyperlink>
    </w:p>
    <w:p w14:paraId="7B6A6990" w14:textId="49B6BFB0"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3C60B252" w14:textId="14E12CAE"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64A5DB1D" w14:textId="2EF74D7A"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49D3D3E2" w14:textId="7A283470"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sidR="00356EBE">
          <w:rPr>
            <w:noProof/>
            <w:webHidden/>
          </w:rPr>
          <w:t>24</w:t>
        </w:r>
        <w:r w:rsidR="00C844FF">
          <w:rPr>
            <w:noProof/>
            <w:webHidden/>
          </w:rPr>
          <w:fldChar w:fldCharType="end"/>
        </w:r>
      </w:hyperlink>
    </w:p>
    <w:p w14:paraId="5E74519A" w14:textId="40DCC43C"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2F6B6C3E" w14:textId="5378DB5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4724648F" w14:textId="24911F4C"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A329A37" w14:textId="030E78A6"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sidR="00356EBE">
          <w:rPr>
            <w:noProof/>
            <w:webHidden/>
          </w:rPr>
          <w:t>27</w:t>
        </w:r>
        <w:r w:rsidR="00C844FF">
          <w:rPr>
            <w:noProof/>
            <w:webHidden/>
          </w:rPr>
          <w:fldChar w:fldCharType="end"/>
        </w:r>
      </w:hyperlink>
    </w:p>
    <w:p w14:paraId="625308C5" w14:textId="27D3F220"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sidR="00356EBE">
          <w:rPr>
            <w:noProof/>
            <w:webHidden/>
          </w:rPr>
          <w:t>28</w:t>
        </w:r>
        <w:r w:rsidR="00C844FF">
          <w:rPr>
            <w:noProof/>
            <w:webHidden/>
          </w:rPr>
          <w:fldChar w:fldCharType="end"/>
        </w:r>
      </w:hyperlink>
    </w:p>
    <w:p w14:paraId="268450C6" w14:textId="5B7A8104"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3D1B824A" w14:textId="70E0C5C5"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sidR="00356EBE">
          <w:rPr>
            <w:noProof/>
            <w:webHidden/>
          </w:rPr>
          <w:t>34</w:t>
        </w:r>
        <w:r w:rsidR="00C844FF">
          <w:rPr>
            <w:noProof/>
            <w:webHidden/>
          </w:rPr>
          <w:fldChar w:fldCharType="end"/>
        </w:r>
      </w:hyperlink>
    </w:p>
    <w:p w14:paraId="636219DC" w14:textId="5471CA51"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sidR="00356EBE">
          <w:rPr>
            <w:noProof/>
            <w:webHidden/>
          </w:rPr>
          <w:t>35</w:t>
        </w:r>
        <w:r w:rsidR="00C844FF">
          <w:rPr>
            <w:noProof/>
            <w:webHidden/>
          </w:rPr>
          <w:fldChar w:fldCharType="end"/>
        </w:r>
      </w:hyperlink>
    </w:p>
    <w:p w14:paraId="458709FA" w14:textId="31126445"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sidR="00356EBE">
          <w:rPr>
            <w:noProof/>
            <w:webHidden/>
          </w:rPr>
          <w:t>36</w:t>
        </w:r>
        <w:r w:rsidR="00C844FF">
          <w:rPr>
            <w:noProof/>
            <w:webHidden/>
          </w:rPr>
          <w:fldChar w:fldCharType="end"/>
        </w:r>
      </w:hyperlink>
    </w:p>
    <w:p w14:paraId="68969BBA" w14:textId="180F6BD7"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sidR="00356EBE">
          <w:rPr>
            <w:noProof/>
            <w:webHidden/>
          </w:rPr>
          <w:t>38</w:t>
        </w:r>
        <w:r w:rsidR="00C844FF">
          <w:rPr>
            <w:noProof/>
            <w:webHidden/>
          </w:rPr>
          <w:fldChar w:fldCharType="end"/>
        </w:r>
      </w:hyperlink>
    </w:p>
    <w:p w14:paraId="74E11B97" w14:textId="4133FF02"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sidR="00356EBE">
          <w:rPr>
            <w:noProof/>
            <w:webHidden/>
          </w:rPr>
          <w:t>39</w:t>
        </w:r>
        <w:r w:rsidR="00C844FF">
          <w:rPr>
            <w:noProof/>
            <w:webHidden/>
          </w:rPr>
          <w:fldChar w:fldCharType="end"/>
        </w:r>
      </w:hyperlink>
    </w:p>
    <w:p w14:paraId="7AEC54B5" w14:textId="36D1E64D"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sidR="00356EBE">
          <w:rPr>
            <w:noProof/>
            <w:webHidden/>
          </w:rPr>
          <w:t>41</w:t>
        </w:r>
        <w:r w:rsidR="00C844FF">
          <w:rPr>
            <w:noProof/>
            <w:webHidden/>
          </w:rPr>
          <w:fldChar w:fldCharType="end"/>
        </w:r>
      </w:hyperlink>
    </w:p>
    <w:p w14:paraId="577A9079" w14:textId="29D4C997"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14056161" w14:textId="1E67B1D6"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sidR="00356EBE">
          <w:rPr>
            <w:noProof/>
            <w:webHidden/>
          </w:rPr>
          <w:t>43</w:t>
        </w:r>
        <w:r w:rsidR="00C844FF">
          <w:rPr>
            <w:noProof/>
            <w:webHidden/>
          </w:rPr>
          <w:fldChar w:fldCharType="end"/>
        </w:r>
      </w:hyperlink>
    </w:p>
    <w:p w14:paraId="2D757D89" w14:textId="1D3D4E0B"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sidR="00356EBE">
          <w:rPr>
            <w:noProof/>
            <w:webHidden/>
          </w:rPr>
          <w:t>44</w:t>
        </w:r>
        <w:r w:rsidR="00C844FF">
          <w:rPr>
            <w:noProof/>
            <w:webHidden/>
          </w:rPr>
          <w:fldChar w:fldCharType="end"/>
        </w:r>
      </w:hyperlink>
    </w:p>
    <w:p w14:paraId="0F5DCC8F" w14:textId="7A96E2E0"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sidR="00356EBE">
          <w:rPr>
            <w:noProof/>
            <w:webHidden/>
          </w:rPr>
          <w:t>45</w:t>
        </w:r>
        <w:r w:rsidR="00C844FF">
          <w:rPr>
            <w:noProof/>
            <w:webHidden/>
          </w:rPr>
          <w:fldChar w:fldCharType="end"/>
        </w:r>
      </w:hyperlink>
    </w:p>
    <w:p w14:paraId="1C7D50FC" w14:textId="272A46F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0E988E85" w14:textId="3D16AC18"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0DA035EC" w14:textId="66A02ED6"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56415BA6" w14:textId="527184DA"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2465E2FF" w14:textId="44FADCA3"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73C2157E" w14:textId="7F952821"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sidR="00356EBE">
          <w:rPr>
            <w:noProof/>
            <w:webHidden/>
          </w:rPr>
          <w:t>54</w:t>
        </w:r>
        <w:r w:rsidR="00C844FF">
          <w:rPr>
            <w:noProof/>
            <w:webHidden/>
          </w:rPr>
          <w:fldChar w:fldCharType="end"/>
        </w:r>
      </w:hyperlink>
    </w:p>
    <w:p w14:paraId="77BF8033" w14:textId="3AB3F7CC"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sidR="00356EBE">
          <w:rPr>
            <w:noProof/>
            <w:webHidden/>
          </w:rPr>
          <w:t>55</w:t>
        </w:r>
        <w:r w:rsidR="00C844FF">
          <w:rPr>
            <w:noProof/>
            <w:webHidden/>
          </w:rPr>
          <w:fldChar w:fldCharType="end"/>
        </w:r>
      </w:hyperlink>
    </w:p>
    <w:p w14:paraId="08A6276E" w14:textId="26B54A27"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sidR="00356EBE">
          <w:rPr>
            <w:noProof/>
            <w:webHidden/>
          </w:rPr>
          <w:t>57</w:t>
        </w:r>
        <w:r w:rsidR="00C844FF">
          <w:rPr>
            <w:noProof/>
            <w:webHidden/>
          </w:rPr>
          <w:fldChar w:fldCharType="end"/>
        </w:r>
      </w:hyperlink>
    </w:p>
    <w:p w14:paraId="69436706" w14:textId="27B8D3DC"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sidR="00356EBE">
          <w:rPr>
            <w:noProof/>
            <w:webHidden/>
          </w:rPr>
          <w:t>58</w:t>
        </w:r>
        <w:r w:rsidR="00C844FF">
          <w:rPr>
            <w:noProof/>
            <w:webHidden/>
          </w:rPr>
          <w:fldChar w:fldCharType="end"/>
        </w:r>
      </w:hyperlink>
    </w:p>
    <w:p w14:paraId="59D436A2" w14:textId="55CB6444"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3D40BC71" w14:textId="7FAA0A5B"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778A21D9" w14:textId="20E30F3B"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09418A21" w14:textId="4CE3A245"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sidR="00356EBE">
          <w:rPr>
            <w:noProof/>
            <w:webHidden/>
          </w:rPr>
          <w:t>61</w:t>
        </w:r>
        <w:r w:rsidR="00C844FF">
          <w:rPr>
            <w:noProof/>
            <w:webHidden/>
          </w:rPr>
          <w:fldChar w:fldCharType="end"/>
        </w:r>
      </w:hyperlink>
    </w:p>
    <w:p w14:paraId="325CD70D" w14:textId="2E5B201A"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sidR="00356EBE">
          <w:rPr>
            <w:noProof/>
            <w:webHidden/>
          </w:rPr>
          <w:t>63</w:t>
        </w:r>
        <w:r w:rsidR="00C844FF">
          <w:rPr>
            <w:noProof/>
            <w:webHidden/>
          </w:rPr>
          <w:fldChar w:fldCharType="end"/>
        </w:r>
      </w:hyperlink>
    </w:p>
    <w:p w14:paraId="2EB2D701" w14:textId="774BF55B"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sidR="00356EBE">
          <w:rPr>
            <w:noProof/>
            <w:webHidden/>
          </w:rPr>
          <w:t>64</w:t>
        </w:r>
        <w:r w:rsidR="00C844FF">
          <w:rPr>
            <w:noProof/>
            <w:webHidden/>
          </w:rPr>
          <w:fldChar w:fldCharType="end"/>
        </w:r>
      </w:hyperlink>
    </w:p>
    <w:p w14:paraId="1DEF0D91" w14:textId="6E21D6A0"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sidR="00356EBE">
          <w:rPr>
            <w:noProof/>
            <w:webHidden/>
          </w:rPr>
          <w:t>65</w:t>
        </w:r>
        <w:r w:rsidR="00C844FF">
          <w:rPr>
            <w:noProof/>
            <w:webHidden/>
          </w:rPr>
          <w:fldChar w:fldCharType="end"/>
        </w:r>
      </w:hyperlink>
    </w:p>
    <w:p w14:paraId="76E84319" w14:textId="0D7ED661"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sidR="00356EBE">
          <w:rPr>
            <w:noProof/>
            <w:webHidden/>
          </w:rPr>
          <w:t>66</w:t>
        </w:r>
        <w:r w:rsidR="00C844FF">
          <w:rPr>
            <w:noProof/>
            <w:webHidden/>
          </w:rPr>
          <w:fldChar w:fldCharType="end"/>
        </w:r>
      </w:hyperlink>
    </w:p>
    <w:p w14:paraId="4763049A" w14:textId="65863048"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sidR="00356EBE">
          <w:rPr>
            <w:noProof/>
            <w:webHidden/>
          </w:rPr>
          <w:t>67</w:t>
        </w:r>
        <w:r w:rsidR="00C844FF">
          <w:rPr>
            <w:noProof/>
            <w:webHidden/>
          </w:rPr>
          <w:fldChar w:fldCharType="end"/>
        </w:r>
      </w:hyperlink>
    </w:p>
    <w:p w14:paraId="3CB45ECA" w14:textId="0D53C8FA"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sidR="00356EBE">
          <w:rPr>
            <w:noProof/>
            <w:webHidden/>
          </w:rPr>
          <w:t>68</w:t>
        </w:r>
        <w:r w:rsidR="00C844FF">
          <w:rPr>
            <w:noProof/>
            <w:webHidden/>
          </w:rPr>
          <w:fldChar w:fldCharType="end"/>
        </w:r>
      </w:hyperlink>
    </w:p>
    <w:p w14:paraId="6EA532DD" w14:textId="76683183"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sidR="00356EBE">
          <w:rPr>
            <w:noProof/>
            <w:webHidden/>
          </w:rPr>
          <w:t>69</w:t>
        </w:r>
        <w:r w:rsidR="00C844FF">
          <w:rPr>
            <w:noProof/>
            <w:webHidden/>
          </w:rPr>
          <w:fldChar w:fldCharType="end"/>
        </w:r>
      </w:hyperlink>
    </w:p>
    <w:p w14:paraId="529D2D10" w14:textId="41AD8A7F"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sidR="00356EBE">
          <w:rPr>
            <w:noProof/>
            <w:webHidden/>
          </w:rPr>
          <w:t>70</w:t>
        </w:r>
        <w:r w:rsidR="00C844FF">
          <w:rPr>
            <w:noProof/>
            <w:webHidden/>
          </w:rPr>
          <w:fldChar w:fldCharType="end"/>
        </w:r>
      </w:hyperlink>
    </w:p>
    <w:p w14:paraId="72D6A47D" w14:textId="54E09B8E"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sidR="00356EBE">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344FA0DC" w14:textId="0594129B"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6DDAFA73" w14:textId="6AF84273" w:rsidR="00C844FF" w:rsidRDefault="00D16CA0">
      <w:pPr>
        <w:pStyle w:val="ndicedeilustra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sidR="00356EBE">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38159A6C" w14:textId="74FA76E9" w:rsidR="00C844FF"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356EBE">
          <w:rPr>
            <w:webHidden/>
          </w:rPr>
          <w:t>11</w:t>
        </w:r>
        <w:r w:rsidR="00C844FF">
          <w:rPr>
            <w:webHidden/>
          </w:rPr>
          <w:fldChar w:fldCharType="end"/>
        </w:r>
      </w:hyperlink>
    </w:p>
    <w:p w14:paraId="2FD1F887" w14:textId="63EAE071" w:rsidR="00C844FF" w:rsidRDefault="00D16CA0">
      <w:pPr>
        <w:pStyle w:val="Sumrio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sidR="00356EBE">
          <w:rPr>
            <w:webHidden/>
          </w:rPr>
          <w:t>13</w:t>
        </w:r>
        <w:r w:rsidR="00C844FF">
          <w:rPr>
            <w:webHidden/>
          </w:rPr>
          <w:fldChar w:fldCharType="end"/>
        </w:r>
      </w:hyperlink>
    </w:p>
    <w:p w14:paraId="25381DF9" w14:textId="5EECFCCC" w:rsidR="00C844FF" w:rsidRDefault="00D16CA0">
      <w:pPr>
        <w:pStyle w:val="Sumrio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4E2A582" w14:textId="6E05564D" w:rsidR="00C844FF" w:rsidRDefault="00D16CA0">
      <w:pPr>
        <w:pStyle w:val="Sumrio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35F45414" w14:textId="11007C83" w:rsidR="00C844FF" w:rsidRDefault="00D16CA0">
      <w:pPr>
        <w:pStyle w:val="Sumrio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94A53CF" w14:textId="7E701748" w:rsidR="00C844FF" w:rsidRDefault="00D16CA0">
      <w:pPr>
        <w:pStyle w:val="Sumrio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337E3685" w14:textId="278A90B2" w:rsidR="00C844FF" w:rsidRDefault="00D16CA0">
      <w:pPr>
        <w:pStyle w:val="Sumrio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0BFE4BC9" w14:textId="1AF72D04" w:rsidR="00C844FF" w:rsidRDefault="00D16CA0">
      <w:pPr>
        <w:pStyle w:val="Sumrio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sidR="00356EBE">
          <w:rPr>
            <w:noProof/>
            <w:webHidden/>
          </w:rPr>
          <w:t>19</w:t>
        </w:r>
        <w:r w:rsidR="00C844FF">
          <w:rPr>
            <w:noProof/>
            <w:webHidden/>
          </w:rPr>
          <w:fldChar w:fldCharType="end"/>
        </w:r>
      </w:hyperlink>
    </w:p>
    <w:p w14:paraId="35AE0BBA" w14:textId="271C24A8" w:rsidR="00C844FF" w:rsidRDefault="00D16CA0">
      <w:pPr>
        <w:pStyle w:val="Sumrio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7104B0C4" w14:textId="70E878B6" w:rsidR="00C844FF" w:rsidRDefault="00D16CA0">
      <w:pPr>
        <w:pStyle w:val="Sumrio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BFE3302" w14:textId="41AD0801" w:rsidR="00C844FF" w:rsidRDefault="00D16CA0">
      <w:pPr>
        <w:pStyle w:val="Sumrio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sidR="00356EBE">
          <w:rPr>
            <w:noProof/>
            <w:webHidden/>
          </w:rPr>
          <w:t>29</w:t>
        </w:r>
        <w:r w:rsidR="00C844FF">
          <w:rPr>
            <w:noProof/>
            <w:webHidden/>
          </w:rPr>
          <w:fldChar w:fldCharType="end"/>
        </w:r>
      </w:hyperlink>
    </w:p>
    <w:p w14:paraId="41F7AB78" w14:textId="21ED62F5" w:rsidR="00C844FF" w:rsidRDefault="00D16CA0">
      <w:pPr>
        <w:pStyle w:val="Sumrio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5579E8F8" w14:textId="55E0C4F7" w:rsidR="00C844FF" w:rsidRDefault="00D16CA0">
      <w:pPr>
        <w:pStyle w:val="Sumrio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40EB4BC8" w14:textId="7E69B221" w:rsidR="00C844FF" w:rsidRDefault="00D16CA0">
      <w:pPr>
        <w:pStyle w:val="Sumrio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1DC721C2" w14:textId="303F88E5" w:rsidR="00C844FF" w:rsidRDefault="00D16CA0">
      <w:pPr>
        <w:pStyle w:val="Sumrio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7B66CABE" w14:textId="392AB621" w:rsidR="00C844FF" w:rsidRDefault="00D16CA0">
      <w:pPr>
        <w:pStyle w:val="Sumrio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317CCEDD" w14:textId="45D2480C" w:rsidR="00C844FF" w:rsidRDefault="00D16CA0">
      <w:pPr>
        <w:pStyle w:val="Sumrio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sidR="00356EBE">
          <w:rPr>
            <w:webHidden/>
          </w:rPr>
          <w:t>33</w:t>
        </w:r>
        <w:r w:rsidR="00C844FF">
          <w:rPr>
            <w:webHidden/>
          </w:rPr>
          <w:fldChar w:fldCharType="end"/>
        </w:r>
      </w:hyperlink>
    </w:p>
    <w:p w14:paraId="1C18C73C" w14:textId="6458F731" w:rsidR="00C844FF" w:rsidRDefault="00D16CA0">
      <w:pPr>
        <w:pStyle w:val="Sumrio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sidR="00356EBE">
          <w:rPr>
            <w:noProof/>
            <w:webHidden/>
          </w:rPr>
          <w:t>33</w:t>
        </w:r>
        <w:r w:rsidR="00C844FF">
          <w:rPr>
            <w:noProof/>
            <w:webHidden/>
          </w:rPr>
          <w:fldChar w:fldCharType="end"/>
        </w:r>
      </w:hyperlink>
    </w:p>
    <w:p w14:paraId="7D9FFF31" w14:textId="32A5795D" w:rsidR="00C844FF" w:rsidRDefault="00D16CA0">
      <w:pPr>
        <w:pStyle w:val="Sumrio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sidR="00356EBE">
          <w:rPr>
            <w:noProof/>
            <w:webHidden/>
          </w:rPr>
          <w:t>37</w:t>
        </w:r>
        <w:r w:rsidR="00C844FF">
          <w:rPr>
            <w:noProof/>
            <w:webHidden/>
          </w:rPr>
          <w:fldChar w:fldCharType="end"/>
        </w:r>
      </w:hyperlink>
    </w:p>
    <w:p w14:paraId="7E0DF60E" w14:textId="1FB8172D" w:rsidR="00C844FF" w:rsidRDefault="00D16CA0">
      <w:pPr>
        <w:pStyle w:val="Sumrio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sidR="00356EBE">
          <w:rPr>
            <w:noProof/>
            <w:webHidden/>
          </w:rPr>
          <w:t>40</w:t>
        </w:r>
        <w:r w:rsidR="00C844FF">
          <w:rPr>
            <w:noProof/>
            <w:webHidden/>
          </w:rPr>
          <w:fldChar w:fldCharType="end"/>
        </w:r>
      </w:hyperlink>
    </w:p>
    <w:p w14:paraId="78A56FA4" w14:textId="4DB86A20" w:rsidR="00C844FF" w:rsidRDefault="00D16CA0">
      <w:pPr>
        <w:pStyle w:val="Sumrio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7DB8F0D1" w14:textId="5204470A" w:rsidR="00C844FF" w:rsidRDefault="00D16CA0">
      <w:pPr>
        <w:pStyle w:val="Sumrio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sidR="00356EBE">
          <w:rPr>
            <w:webHidden/>
          </w:rPr>
          <w:t>46</w:t>
        </w:r>
        <w:r w:rsidR="00C844FF">
          <w:rPr>
            <w:webHidden/>
          </w:rPr>
          <w:fldChar w:fldCharType="end"/>
        </w:r>
      </w:hyperlink>
    </w:p>
    <w:p w14:paraId="3AFB8713" w14:textId="171E49F6" w:rsidR="00C844FF" w:rsidRDefault="00D16CA0">
      <w:pPr>
        <w:pStyle w:val="Sumrio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sidR="00356EBE">
          <w:rPr>
            <w:webHidden/>
          </w:rPr>
          <w:t>49</w:t>
        </w:r>
        <w:r w:rsidR="00C844FF">
          <w:rPr>
            <w:webHidden/>
          </w:rPr>
          <w:fldChar w:fldCharType="end"/>
        </w:r>
      </w:hyperlink>
    </w:p>
    <w:p w14:paraId="5E79B533" w14:textId="50C7D650" w:rsidR="00C844FF" w:rsidRDefault="00D16CA0">
      <w:pPr>
        <w:pStyle w:val="Sumrio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7E29426F" w14:textId="4481EE58" w:rsidR="00C844FF" w:rsidRDefault="00D16CA0">
      <w:pPr>
        <w:pStyle w:val="Sumrio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0FE6A585" w14:textId="1BC7A1D2" w:rsidR="00C844FF" w:rsidRDefault="00D16CA0">
      <w:pPr>
        <w:pStyle w:val="Sumrio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1E68A946" w14:textId="593DB85B" w:rsidR="00C844FF" w:rsidRDefault="00D16CA0">
      <w:pPr>
        <w:pStyle w:val="Sumrio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3032A09F" w14:textId="4FB9E83D" w:rsidR="00C844FF" w:rsidRDefault="00D16CA0">
      <w:pPr>
        <w:pStyle w:val="Sumrio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2148C476" w14:textId="28842E16" w:rsidR="00C844FF" w:rsidRDefault="00D16CA0">
      <w:pPr>
        <w:pStyle w:val="Sumrio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sidR="00356EBE">
          <w:rPr>
            <w:webHidden/>
          </w:rPr>
          <w:t>56</w:t>
        </w:r>
        <w:r w:rsidR="00C844FF">
          <w:rPr>
            <w:webHidden/>
          </w:rPr>
          <w:fldChar w:fldCharType="end"/>
        </w:r>
      </w:hyperlink>
    </w:p>
    <w:p w14:paraId="7FA5AE64" w14:textId="09B4352E" w:rsidR="00C844FF" w:rsidRDefault="00D16CA0">
      <w:pPr>
        <w:pStyle w:val="Sumrio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sidR="00356EBE">
          <w:rPr>
            <w:noProof/>
            <w:webHidden/>
          </w:rPr>
          <w:t>56</w:t>
        </w:r>
        <w:r w:rsidR="00C844FF">
          <w:rPr>
            <w:noProof/>
            <w:webHidden/>
          </w:rPr>
          <w:fldChar w:fldCharType="end"/>
        </w:r>
      </w:hyperlink>
    </w:p>
    <w:p w14:paraId="12203621" w14:textId="0F3B4E49" w:rsidR="00C844FF" w:rsidRDefault="00D16CA0">
      <w:pPr>
        <w:pStyle w:val="Sumrio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78C956F1" w14:textId="641EC8F2" w:rsidR="00C844FF" w:rsidRDefault="00D16CA0">
      <w:pPr>
        <w:pStyle w:val="Sumrio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sidR="00356EBE">
          <w:rPr>
            <w:webHidden/>
          </w:rPr>
          <w:t>72</w:t>
        </w:r>
        <w:r w:rsidR="00C844FF">
          <w:rPr>
            <w:webHidden/>
          </w:rPr>
          <w:fldChar w:fldCharType="end"/>
        </w:r>
      </w:hyperlink>
    </w:p>
    <w:p w14:paraId="5F195C47" w14:textId="57E82355" w:rsidR="00C844FF" w:rsidRDefault="00D16CA0">
      <w:pPr>
        <w:pStyle w:val="Sumrio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sidR="00356EBE">
          <w:rPr>
            <w:webHidden/>
          </w:rPr>
          <w:t>73</w:t>
        </w:r>
        <w:r w:rsidR="00C844FF">
          <w:rPr>
            <w:webHidden/>
          </w:rPr>
          <w:fldChar w:fldCharType="end"/>
        </w:r>
      </w:hyperlink>
    </w:p>
    <w:p w14:paraId="6AF5EC07" w14:textId="43372480" w:rsidR="00C844FF" w:rsidRDefault="00D16CA0">
      <w:pPr>
        <w:pStyle w:val="Sumrio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sidR="00356EBE">
          <w:rPr>
            <w:webHidden/>
          </w:rPr>
          <w:t>75</w:t>
        </w:r>
        <w:r w:rsidR="00C844FF">
          <w:rPr>
            <w:webHidden/>
          </w:rPr>
          <w:fldChar w:fldCharType="end"/>
        </w:r>
      </w:hyperlink>
    </w:p>
    <w:p w14:paraId="5AE5BFE7" w14:textId="36DF859D"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8E70635"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5756FD">
        <w:rPr>
          <w:rFonts w:cs="Arial"/>
        </w:rPr>
        <w:t xml:space="preserve"> em relação à outras técnicas, já que um sensor de EA pode cobrir um raio de até 6 m em determinadas condições</w:t>
      </w:r>
      <w:r w:rsidRPr="001A5029">
        <w:rPr>
          <w:rFonts w:cs="Arial"/>
        </w:rPr>
        <w:t>,</w:t>
      </w:r>
      <w:r w:rsidR="008A2DF9" w:rsidRPr="001A5029">
        <w:rPr>
          <w:rFonts w:cs="Arial"/>
        </w:rPr>
        <w:t xml:space="preserve"> </w:t>
      </w:r>
      <w:r w:rsidR="005756FD">
        <w:rPr>
          <w:rFonts w:cs="Arial"/>
        </w:rPr>
        <w:t>e além de detectar o defeito, esta técnica ainda permite sua localização</w:t>
      </w:r>
      <w:r w:rsidRPr="001A5029">
        <w:rPr>
          <w:rFonts w:cs="Arial"/>
        </w:rPr>
        <w:t>.</w:t>
      </w:r>
      <w:r w:rsidR="00EF7C26">
        <w:rPr>
          <w:rFonts w:cs="Arial"/>
        </w:rPr>
        <w:t xml:space="preserve"> </w:t>
      </w:r>
      <w:r w:rsidRPr="001A5029">
        <w:rPr>
          <w:rFonts w:cs="Arial"/>
        </w:rPr>
        <w:t xml:space="preserve">Os defeitos, que atuam como fontes acústicas durante a solicitação da estrutura, podem ser localizados a partir dos tempos de chegada do sinal </w:t>
      </w:r>
      <w:r w:rsidR="00815E98">
        <w:rPr>
          <w:rFonts w:cs="Arial"/>
        </w:rPr>
        <w:t>aos</w:t>
      </w:r>
      <w:r w:rsidRPr="001A5029">
        <w:rPr>
          <w:rFonts w:cs="Arial"/>
        </w:rPr>
        <w:t xml:space="preserve">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2" w:name="_Toc532324129"/>
      <w:commentRangeStart w:id="13"/>
      <w:r w:rsidRPr="001A5029">
        <w:rPr>
          <w:rFonts w:cs="Arial"/>
        </w:rPr>
        <w:lastRenderedPageBreak/>
        <w:t>I</w:t>
      </w:r>
      <w:r w:rsidR="00A87037">
        <w:rPr>
          <w:rFonts w:cs="Arial"/>
        </w:rPr>
        <w:t>ntrodução</w:t>
      </w:r>
      <w:commentRangeEnd w:id="13"/>
      <w:r w:rsidR="00C35A93">
        <w:rPr>
          <w:rStyle w:val="Refdecomentrio"/>
          <w:b w:val="0"/>
          <w:caps w:val="0"/>
        </w:rPr>
        <w:commentReference w:id="13"/>
      </w:r>
      <w:bookmarkEnd w:id="12"/>
    </w:p>
    <w:p w14:paraId="06FC1618" w14:textId="48954025"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Refdecomentrio"/>
        </w:rPr>
        <w:commentReference w:id="18"/>
      </w:r>
      <w:commentRangeEnd w:id="19"/>
      <w:r w:rsidR="00EF7C26">
        <w:rPr>
          <w:rStyle w:val="Refdecomentrio"/>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Refdecomentrio"/>
        </w:rPr>
        <w:commentReference w:id="20"/>
      </w:r>
      <w:commentRangeEnd w:id="21"/>
      <w:r w:rsidR="00EF7C26">
        <w:rPr>
          <w:rStyle w:val="Refdecomentrio"/>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Refdecomentrio"/>
        </w:rPr>
        <w:commentReference w:id="22"/>
      </w:r>
      <w:commentRangeEnd w:id="23"/>
      <w:r w:rsidR="00EF7C26">
        <w:rPr>
          <w:rStyle w:val="Refdecomentrio"/>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w:t>
      </w:r>
      <w:r w:rsidR="00815E98">
        <w:rPr>
          <w:rFonts w:cs="Arial"/>
        </w:rPr>
        <w:t xml:space="preserve">em </w:t>
      </w:r>
      <w:r w:rsidRPr="001A5029">
        <w:rPr>
          <w:rFonts w:cs="Arial"/>
        </w:rPr>
        <w:t xml:space="preserve">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Refdecomentrio"/>
        </w:rPr>
        <w:commentReference w:id="24"/>
      </w:r>
      <w:commentRangeEnd w:id="25"/>
      <w:r w:rsidR="00EF7C26">
        <w:rPr>
          <w:rStyle w:val="Refdecomentrio"/>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Refdecomentrio"/>
        </w:rPr>
        <w:commentReference w:id="28"/>
      </w:r>
      <w:r w:rsidR="00EF7C26">
        <w:rPr>
          <w:rStyle w:val="Refdecomentrio"/>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Refdecomentrio"/>
        </w:rPr>
        <w:commentReference w:id="30"/>
      </w:r>
      <w:commentRangeEnd w:id="31"/>
      <w:r w:rsidR="00EF7C26">
        <w:rPr>
          <w:rStyle w:val="Refdecomentrio"/>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Refdecomentrio"/>
        </w:rPr>
        <w:commentReference w:id="32"/>
      </w:r>
      <w:commentRangeEnd w:id="33"/>
      <w:r w:rsidR="00EF7C26">
        <w:rPr>
          <w:rStyle w:val="Refdecomentrio"/>
        </w:rPr>
        <w:commentReference w:id="33"/>
      </w:r>
      <w:r w:rsidRPr="001A5029">
        <w:rPr>
          <w:rFonts w:cs="Arial"/>
        </w:rPr>
        <w:t xml:space="preserve">, identificando zonas críticas em tempo real, tornando a manutenção preventiva do equipamento mais eficiente. </w:t>
      </w:r>
    </w:p>
    <w:p w14:paraId="5D67B25A" w14:textId="3F646C6F"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proofErr w:type="gramStart"/>
      <w:r w:rsidR="00815E98">
        <w:rPr>
          <w:rFonts w:cs="Arial"/>
        </w:rPr>
        <w:t>do</w:t>
      </w:r>
      <w:proofErr w:type="gramEnd"/>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0AA0B85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4"/>
      <w:r w:rsidRPr="001A5029">
        <w:rPr>
          <w:rFonts w:cs="Arial"/>
        </w:rPr>
        <w:t>que</w:t>
      </w:r>
      <w:commentRangeEnd w:id="34"/>
      <w:r w:rsidR="00460DEE">
        <w:rPr>
          <w:rStyle w:val="Refdecomentrio"/>
        </w:rPr>
        <w:commentReference w:id="34"/>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5"/>
      <w:r w:rsidRPr="001A5029">
        <w:rPr>
          <w:rFonts w:cs="Arial"/>
        </w:rPr>
        <w:t>desses</w:t>
      </w:r>
      <w:commentRangeEnd w:id="35"/>
      <w:r w:rsidR="00460DEE">
        <w:rPr>
          <w:rStyle w:val="Refdecomentrio"/>
        </w:rPr>
        <w:commentReference w:id="35"/>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6"/>
      <w:r w:rsidRPr="001A5029">
        <w:rPr>
          <w:rFonts w:cs="Arial"/>
        </w:rPr>
        <w:t>caminho</w:t>
      </w:r>
      <w:r w:rsidR="00A3101C">
        <w:rPr>
          <w:rFonts w:cs="Arial"/>
        </w:rPr>
        <w:t xml:space="preserve"> aproximado</w:t>
      </w:r>
      <w:r w:rsidRPr="001A5029">
        <w:rPr>
          <w:rFonts w:cs="Arial"/>
        </w:rPr>
        <w:t xml:space="preserve"> percorrido pela onda</w:t>
      </w:r>
      <w:commentRangeEnd w:id="36"/>
      <w:r w:rsidR="00460DEE">
        <w:rPr>
          <w:rStyle w:val="Refdecomentrio"/>
        </w:rPr>
        <w:commentReference w:id="36"/>
      </w:r>
      <w:r w:rsidRPr="001A5029">
        <w:rPr>
          <w:rFonts w:cs="Arial"/>
        </w:rPr>
        <w:t>, gerando resultados imprecisos principalmente na região dos tampos, que é muito deformada na planificação.</w:t>
      </w:r>
    </w:p>
    <w:p w14:paraId="078FA20C" w14:textId="6ADEE462"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w:t>
      </w:r>
      <w:r w:rsidR="00815E98">
        <w:rPr>
          <w:rFonts w:cs="Arial"/>
        </w:rPr>
        <w:t>elásticas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Ttulo1"/>
        <w:rPr>
          <w:rFonts w:cs="Arial"/>
        </w:rPr>
      </w:pPr>
      <w:r w:rsidRPr="001A5029">
        <w:rPr>
          <w:rFonts w:cs="Arial"/>
          <w:highlight w:val="yellow"/>
        </w:rPr>
        <w:br w:type="page"/>
      </w:r>
      <w:bookmarkStart w:id="37" w:name="_Toc532324130"/>
      <w:r w:rsidR="00934A35" w:rsidRPr="001A5029">
        <w:rPr>
          <w:rFonts w:cs="Arial"/>
        </w:rPr>
        <w:lastRenderedPageBreak/>
        <w:t>Revisão bibliográfica</w:t>
      </w:r>
      <w:bookmarkEnd w:id="37"/>
    </w:p>
    <w:p w14:paraId="04E527C7" w14:textId="3B97C0C9" w:rsidR="00DF2EEB" w:rsidRPr="001A5029" w:rsidRDefault="00F8083D" w:rsidP="006F2BFB">
      <w:pPr>
        <w:pStyle w:val="Ttulo2"/>
        <w:rPr>
          <w:rFonts w:cs="Arial"/>
        </w:rPr>
      </w:pPr>
      <w:bookmarkStart w:id="38" w:name="_Toc532324131"/>
      <w:r w:rsidRPr="001A5029">
        <w:rPr>
          <w:rFonts w:cs="Arial"/>
        </w:rPr>
        <w:t>Emissão acústica</w:t>
      </w:r>
      <w:bookmarkEnd w:id="38"/>
    </w:p>
    <w:p w14:paraId="6633B350" w14:textId="1DFE5051"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w:t>
      </w:r>
      <w:r w:rsidR="00815E98">
        <w:rPr>
          <w:rFonts w:cs="Arial"/>
        </w:rPr>
        <w:t>implosão de bolhas geradas por cavitação</w:t>
      </w:r>
      <w:r w:rsidR="00941994" w:rsidRPr="001A5029">
        <w:rPr>
          <w:rFonts w:cs="Arial"/>
        </w:rPr>
        <w:t xml:space="preserve">, descargas parciais, </w:t>
      </w:r>
      <w:commentRangeStart w:id="39"/>
      <w:r w:rsidR="00941994" w:rsidRPr="001A5029">
        <w:rPr>
          <w:rFonts w:cs="Arial"/>
        </w:rPr>
        <w:t>fricção</w:t>
      </w:r>
      <w:commentRangeEnd w:id="39"/>
      <w:r w:rsidR="00BA2844">
        <w:rPr>
          <w:rFonts w:cs="Arial"/>
        </w:rPr>
        <w:t xml:space="preserve">, </w:t>
      </w:r>
      <w:r w:rsidR="00C35A93">
        <w:rPr>
          <w:rStyle w:val="Refdecomentrio"/>
        </w:rPr>
        <w:commentReference w:id="39"/>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0" w:name="_Toc532324132"/>
      <w:r w:rsidRPr="001A5029">
        <w:rPr>
          <w:rFonts w:cs="Arial"/>
        </w:rPr>
        <w:t>A origem da técnica</w:t>
      </w:r>
      <w:bookmarkEnd w:id="40"/>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1"/>
      <w:r w:rsidR="0030054D" w:rsidRPr="001A5029">
        <w:rPr>
          <w:rFonts w:cs="Arial"/>
        </w:rPr>
        <w:t>qu</w:t>
      </w:r>
      <w:commentRangeEnd w:id="41"/>
      <w:r w:rsidR="00BA2844">
        <w:rPr>
          <w:rFonts w:cs="Arial"/>
        </w:rPr>
        <w:t>e</w:t>
      </w:r>
      <w:r w:rsidR="00C35A93">
        <w:rPr>
          <w:rStyle w:val="Refdecomentrio"/>
        </w:rPr>
        <w:commentReference w:id="41"/>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2"/>
      <w:r w:rsidR="0030054D" w:rsidRPr="001A5029">
        <w:rPr>
          <w:rFonts w:cs="Arial"/>
        </w:rPr>
        <w:t>analisava</w:t>
      </w:r>
      <w:commentRangeEnd w:id="42"/>
      <w:r w:rsidR="00C35A93">
        <w:rPr>
          <w:rStyle w:val="Refdecomentrio"/>
        </w:rPr>
        <w:commentReference w:id="42"/>
      </w:r>
      <w:r w:rsidR="00BA2844">
        <w:rPr>
          <w:rFonts w:cs="Arial"/>
        </w:rPr>
        <w:t>m</w:t>
      </w:r>
      <w:r w:rsidR="0030054D" w:rsidRPr="001A5029">
        <w:rPr>
          <w:rFonts w:cs="Arial"/>
        </w:rPr>
        <w:t xml:space="preserve"> apenas as fontes audíveis</w:t>
      </w:r>
      <w:r w:rsidR="00BA2844">
        <w:rPr>
          <w:rFonts w:cs="Arial"/>
        </w:rPr>
        <w:t>.</w:t>
      </w:r>
      <w:commentRangeStart w:id="43"/>
      <w:r w:rsidR="0030054D" w:rsidRPr="001A5029">
        <w:rPr>
          <w:rFonts w:cs="Arial"/>
        </w:rPr>
        <w:t xml:space="preserve"> </w:t>
      </w:r>
      <w:r w:rsidR="00BA2844">
        <w:rPr>
          <w:rFonts w:cs="Arial"/>
        </w:rPr>
        <w:t>E</w:t>
      </w:r>
      <w:r w:rsidR="0030054D" w:rsidRPr="001A5029">
        <w:rPr>
          <w:rFonts w:cs="Arial"/>
        </w:rPr>
        <w:t xml:space="preserve">sse </w:t>
      </w:r>
      <w:commentRangeEnd w:id="43"/>
      <w:r w:rsidR="00C35A93">
        <w:rPr>
          <w:rStyle w:val="Refdecomentrio"/>
        </w:rPr>
        <w:commentReference w:id="43"/>
      </w:r>
      <w:r w:rsidR="0030054D" w:rsidRPr="001A5029">
        <w:rPr>
          <w:rFonts w:cs="Arial"/>
        </w:rPr>
        <w:t>tipo de relato continuou com Robert Anderson testando corpos de prova de alumínio além de seu ponto de escoamento</w:t>
      </w:r>
      <w:r w:rsidR="00BA2844">
        <w:rPr>
          <w:rFonts w:cs="Arial"/>
        </w:rPr>
        <w:t>.</w:t>
      </w:r>
      <w:commentRangeStart w:id="44"/>
      <w:r w:rsidR="0030054D" w:rsidRPr="001A5029">
        <w:rPr>
          <w:rFonts w:cs="Arial"/>
        </w:rPr>
        <w:t xml:space="preserve"> </w:t>
      </w:r>
      <w:commentRangeEnd w:id="44"/>
      <w:r w:rsidR="00C35A93">
        <w:rPr>
          <w:rStyle w:val="Refdecomentrio"/>
        </w:rPr>
        <w:commentReference w:id="44"/>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5"/>
      <w:r w:rsidR="0030054D" w:rsidRPr="001A5029">
        <w:rPr>
          <w:rFonts w:cs="Arial"/>
        </w:rPr>
        <w:t>aço</w:t>
      </w:r>
      <w:commentRangeEnd w:id="45"/>
      <w:r w:rsidR="00C35A93">
        <w:rPr>
          <w:rStyle w:val="Refdecomentrio"/>
        </w:rPr>
        <w:commentReference w:id="45"/>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6"/>
      <w:commentRangeEnd w:id="46"/>
      <w:r w:rsidR="00D77DA4">
        <w:rPr>
          <w:rStyle w:val="Refdecomentrio"/>
        </w:rPr>
        <w:commentReference w:id="46"/>
      </w:r>
      <w:r w:rsidR="00D65CA0" w:rsidRPr="001A5029">
        <w:rPr>
          <w:rFonts w:cs="Arial"/>
        </w:rPr>
        <w:t xml:space="preserve"> tecnologia atual.</w:t>
      </w:r>
    </w:p>
    <w:p w14:paraId="5CDA55FD" w14:textId="033E5080" w:rsidR="007F307C" w:rsidRDefault="007F307C" w:rsidP="00411009">
      <w:pPr>
        <w:pStyle w:val="Ttulo3"/>
      </w:pPr>
      <w:bookmarkStart w:id="47" w:name="_Toc532324133"/>
      <w:r>
        <w:lastRenderedPageBreak/>
        <w:t xml:space="preserve">Modos de propagação </w:t>
      </w:r>
      <w:r w:rsidR="00835F34">
        <w:t xml:space="preserve">e velocidade </w:t>
      </w:r>
      <w:r>
        <w:t>de onda</w:t>
      </w:r>
      <w:bookmarkEnd w:id="47"/>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4FCB8C11"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356EBE">
        <w:t xml:space="preserve">Figura </w:t>
      </w:r>
      <w:r w:rsidR="00356EBE">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4CA30F8C" w:rsidR="00D24312" w:rsidRDefault="00D24312" w:rsidP="00A8719E">
      <w:pPr>
        <w:pStyle w:val="Legenda"/>
      </w:pPr>
      <w:bookmarkStart w:id="48" w:name="_Ref531543269"/>
      <w:bookmarkStart w:id="49"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1</w:t>
      </w:r>
      <w:r w:rsidR="00554F4A">
        <w:rPr>
          <w:noProof/>
        </w:rPr>
        <w:fldChar w:fldCharType="end"/>
      </w:r>
      <w:bookmarkEnd w:id="48"/>
      <w:r>
        <w:t xml:space="preserve"> - Onda longitudina</w:t>
      </w:r>
      <w:r w:rsidR="00A8719E">
        <w:t>l</w:t>
      </w:r>
      <w:bookmarkEnd w:id="49"/>
    </w:p>
    <w:p w14:paraId="46709CBC" w14:textId="024A7819" w:rsidR="00A8719E" w:rsidRDefault="00A8719E" w:rsidP="00A8719E">
      <w:pPr>
        <w:pStyle w:val="Legenda"/>
      </w:pPr>
      <w:r>
        <w:t>Fonte: Filippin, 2017</w:t>
      </w:r>
    </w:p>
    <w:p w14:paraId="48D4A0C7" w14:textId="7415F823"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356EBE">
        <w:t xml:space="preserve">Figura </w:t>
      </w:r>
      <w:r w:rsidR="00356EBE">
        <w:rPr>
          <w:noProof/>
        </w:rPr>
        <w:t>2</w:t>
      </w:r>
      <w:r w:rsidR="00A8719E">
        <w:fldChar w:fldCharType="end"/>
      </w:r>
      <w:r w:rsidR="00A8719E">
        <w:t>.</w:t>
      </w:r>
    </w:p>
    <w:p w14:paraId="0B52A095" w14:textId="77777777" w:rsidR="00A8719E" w:rsidRDefault="00A8719E" w:rsidP="00A8719E">
      <w:pPr>
        <w:keepNext/>
        <w:jc w:val="center"/>
      </w:pPr>
      <w:r>
        <w:rPr>
          <w:noProof/>
        </w:rPr>
        <w:lastRenderedPageBreak/>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8FCCA1E" w:rsidR="00A8719E" w:rsidRDefault="00A8719E" w:rsidP="00A8719E">
      <w:pPr>
        <w:pStyle w:val="Legenda"/>
      </w:pPr>
      <w:bookmarkStart w:id="50" w:name="_Ref531543334"/>
      <w:bookmarkStart w:id="51"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2</w:t>
      </w:r>
      <w:r w:rsidR="00554F4A">
        <w:rPr>
          <w:noProof/>
        </w:rPr>
        <w:fldChar w:fldCharType="end"/>
      </w:r>
      <w:bookmarkEnd w:id="50"/>
      <w:r>
        <w:t xml:space="preserve"> - Onda transversal</w:t>
      </w:r>
      <w:bookmarkEnd w:id="51"/>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4CA5E930" w:rsidR="00133429" w:rsidRDefault="00133429" w:rsidP="00133429">
      <w:pPr>
        <w:pStyle w:val="PargrafodaLista"/>
        <w:numPr>
          <w:ilvl w:val="0"/>
          <w:numId w:val="33"/>
        </w:numPr>
      </w:pPr>
      <w:r>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356EBE">
        <w:t xml:space="preserve">Figura </w:t>
      </w:r>
      <w:r w:rsidR="00356EBE">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356EBE">
        <w:t xml:space="preserve">Figura </w:t>
      </w:r>
      <w:r w:rsidR="00356EBE">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D5409F7" w:rsidR="00A8719E" w:rsidRDefault="00A8719E" w:rsidP="00A8719E">
      <w:pPr>
        <w:pStyle w:val="Legenda"/>
      </w:pPr>
      <w:bookmarkStart w:id="52" w:name="_Ref531543484"/>
      <w:bookmarkStart w:id="53"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3</w:t>
      </w:r>
      <w:r w:rsidR="00554F4A">
        <w:rPr>
          <w:noProof/>
        </w:rPr>
        <w:fldChar w:fldCharType="end"/>
      </w:r>
      <w:bookmarkEnd w:id="52"/>
      <w:r>
        <w:t xml:space="preserve"> - Onda de Rayleigh</w:t>
      </w:r>
      <w:bookmarkEnd w:id="53"/>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B352A5B" w:rsidR="00A8719E" w:rsidRDefault="00A8719E" w:rsidP="00A8719E">
      <w:pPr>
        <w:pStyle w:val="Legenda"/>
      </w:pPr>
      <w:bookmarkStart w:id="54" w:name="_Ref531543488"/>
      <w:bookmarkStart w:id="55"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4</w:t>
      </w:r>
      <w:r w:rsidR="00554F4A">
        <w:rPr>
          <w:noProof/>
        </w:rPr>
        <w:fldChar w:fldCharType="end"/>
      </w:r>
      <w:bookmarkEnd w:id="54"/>
      <w:r>
        <w:t xml:space="preserve"> - Onda de Lamb</w:t>
      </w:r>
      <w:bookmarkEnd w:id="55"/>
    </w:p>
    <w:p w14:paraId="68283613" w14:textId="08DA2EFD" w:rsidR="00A8719E" w:rsidRPr="00EB7B03" w:rsidRDefault="00A8719E" w:rsidP="00A8719E">
      <w:pPr>
        <w:pStyle w:val="Legenda"/>
      </w:pPr>
      <w:r w:rsidRPr="00EB7B03">
        <w:t>Fonte: Filippin, 2017</w:t>
      </w:r>
    </w:p>
    <w:p w14:paraId="4D1156E1" w14:textId="120EF050" w:rsidR="00554F4A" w:rsidRPr="00EB7B03" w:rsidRDefault="00835F34" w:rsidP="00835F34">
      <w:r w:rsidRPr="00EB7B03">
        <w:lastRenderedPageBreak/>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356EBE">
        <w:t xml:space="preserve">Figura </w:t>
      </w:r>
      <w:r w:rsidR="00356EBE">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490FF866" w:rsidR="00A134E8" w:rsidRDefault="00EB7B03" w:rsidP="00A134E8">
      <w:pPr>
        <w:pStyle w:val="Legenda"/>
      </w:pPr>
      <w:bookmarkStart w:id="56" w:name="_Ref531628258"/>
      <w:bookmarkStart w:id="57"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356EBE">
        <w:rPr>
          <w:noProof/>
        </w:rPr>
        <w:t>5</w:t>
      </w:r>
      <w:r w:rsidR="005A7A9C">
        <w:rPr>
          <w:noProof/>
        </w:rPr>
        <w:fldChar w:fldCharType="end"/>
      </w:r>
      <w:bookmarkEnd w:id="56"/>
      <w:r>
        <w:t xml:space="preserve"> - Medição de velocidade da onda</w:t>
      </w:r>
      <w:bookmarkEnd w:id="57"/>
    </w:p>
    <w:p w14:paraId="726D8AC2" w14:textId="77777777" w:rsidR="00815E98" w:rsidRPr="00EB7B03" w:rsidRDefault="00815E98" w:rsidP="00815E98">
      <w:pPr>
        <w:pStyle w:val="Legenda"/>
      </w:pPr>
      <w:r w:rsidRPr="00EB7B03">
        <w:t xml:space="preserve">Fonte: </w:t>
      </w:r>
      <w:r>
        <w:t>Os autores</w:t>
      </w:r>
    </w:p>
    <w:p w14:paraId="244BA2FA" w14:textId="694E4731" w:rsidR="00CB2FEB" w:rsidRPr="00CB2FEB" w:rsidRDefault="00F241CD" w:rsidP="00CB2FEB">
      <w:r>
        <w:t>A velocidade da onda</w:t>
      </w:r>
      <w:r w:rsidR="00CB2FEB">
        <w:t xml:space="preserve"> pode ser determinada pela equação </w:t>
      </w:r>
      <w:r w:rsidR="00CB2FEB">
        <w:fldChar w:fldCharType="begin"/>
      </w:r>
      <w:r w:rsidR="00CB2FEB">
        <w:instrText xml:space="preserve"> REF _Ref531628276 \h </w:instrText>
      </w:r>
      <w:r w:rsidR="00CB2FEB">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1</w:t>
      </w:r>
      <w:r w:rsidR="00356EBE" w:rsidRPr="001A5029">
        <w:rPr>
          <w:rFonts w:cs="Arial"/>
        </w:rPr>
        <w:t>)</w:t>
      </w:r>
      <w:r w:rsidR="00CB2FEB">
        <w:fldChar w:fldCharType="end"/>
      </w:r>
      <w:r w:rsidR="00CB2FEB">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535AD79A" w:rsidR="00835F34" w:rsidRPr="001A5029" w:rsidRDefault="00835F34" w:rsidP="00554F4A">
            <w:pPr>
              <w:pStyle w:val="Equao"/>
              <w:jc w:val="center"/>
              <w:rPr>
                <w:rFonts w:cs="Arial"/>
              </w:rPr>
            </w:pPr>
            <w:bookmarkStart w:id="58" w:name="_Ref532153092"/>
            <w:bookmarkStart w:id="59"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356EBE">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356EBE">
              <w:rPr>
                <w:rFonts w:cs="Arial"/>
                <w:noProof/>
              </w:rPr>
              <w:t>1</w:t>
            </w:r>
            <w:r w:rsidRPr="001A5029">
              <w:rPr>
                <w:rFonts w:cs="Arial"/>
                <w:noProof/>
              </w:rPr>
              <w:fldChar w:fldCharType="end"/>
            </w:r>
            <w:bookmarkEnd w:id="58"/>
            <w:r w:rsidRPr="001A5029">
              <w:rPr>
                <w:rFonts w:cs="Arial"/>
              </w:rPr>
              <w:t>)</w:t>
            </w:r>
            <w:bookmarkEnd w:id="59"/>
          </w:p>
        </w:tc>
      </w:tr>
    </w:tbl>
    <w:p w14:paraId="3B508676" w14:textId="00D6E5C4" w:rsidR="00411009" w:rsidRDefault="00CD6845" w:rsidP="00411009">
      <w:pPr>
        <w:pStyle w:val="Ttulo3"/>
      </w:pPr>
      <w:bookmarkStart w:id="60" w:name="_Toc532324134"/>
      <w:r>
        <w:t>Efeito Kaiser</w:t>
      </w:r>
      <w:bookmarkEnd w:id="60"/>
    </w:p>
    <w:p w14:paraId="530FE3FD" w14:textId="322F1E15" w:rsidR="00411009" w:rsidRDefault="00580B05" w:rsidP="00411009">
      <w:r>
        <w:t xml:space="preserve">O trabalho de Kaiser resultou em um dos princípios básicos da técnica de EA, o Efeito Kaiser. Segundo esse, para uma classe de materiais que obedeça a esse </w:t>
      </w:r>
      <w:r>
        <w:lastRenderedPageBreak/>
        <w:t>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356EBE">
        <w:t xml:space="preserve">Figura </w:t>
      </w:r>
      <w:r w:rsidR="00356EBE">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792D30C" w:rsidR="00321061" w:rsidRDefault="00321061" w:rsidP="00321061">
      <w:pPr>
        <w:pStyle w:val="Legenda"/>
        <w:rPr>
          <w:rFonts w:cs="Arial"/>
        </w:rPr>
      </w:pPr>
      <w:bookmarkStart w:id="61" w:name="_Ref531538514"/>
      <w:bookmarkStart w:id="62" w:name="_Ref531538508"/>
      <w:bookmarkStart w:id="63"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6</w:t>
      </w:r>
      <w:r w:rsidR="00554F4A">
        <w:rPr>
          <w:noProof/>
        </w:rPr>
        <w:fldChar w:fldCharType="end"/>
      </w:r>
      <w:bookmarkEnd w:id="61"/>
      <w:r>
        <w:t xml:space="preserve"> - Efeito Kaiser</w:t>
      </w:r>
      <w:bookmarkEnd w:id="62"/>
      <w:bookmarkEnd w:id="63"/>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7E561EF8"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w:t>
      </w:r>
      <w:r w:rsidR="00D460EF">
        <w:t xml:space="preserve">concentração </w:t>
      </w:r>
      <w:r>
        <w:t xml:space="preserve">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4" w:name="_Toc532324135"/>
      <w:r w:rsidRPr="001A5029">
        <w:t>Equipamentos</w:t>
      </w:r>
      <w:bookmarkEnd w:id="64"/>
    </w:p>
    <w:p w14:paraId="39822A34" w14:textId="0F22924D"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5"/>
      <w:commentRangeEnd w:id="65"/>
      <w:r w:rsidR="005E3C8F">
        <w:rPr>
          <w:rStyle w:val="Refdecomentrio"/>
        </w:rPr>
        <w:commentReference w:id="65"/>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w:t>
      </w:r>
      <w:r w:rsidR="00F241CD">
        <w:rPr>
          <w:rFonts w:cs="Arial"/>
        </w:rPr>
        <w:t>tornando</w:t>
      </w:r>
      <w:r w:rsidRPr="001A5029">
        <w:rPr>
          <w:rFonts w:cs="Arial"/>
        </w:rPr>
        <w:t xml:space="preserve"> possível a detecção de ondas com frequências muito mais elevadas e amplitude</w:t>
      </w:r>
      <w:r w:rsidR="00F241CD">
        <w:rPr>
          <w:rFonts w:cs="Arial"/>
        </w:rPr>
        <w:t>s</w:t>
      </w:r>
      <w:r w:rsidRPr="001A5029">
        <w:rPr>
          <w:rFonts w:cs="Arial"/>
        </w:rPr>
        <w:t xml:space="preserv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w:t>
      </w:r>
      <w:r w:rsidR="00437895" w:rsidRPr="001A5029">
        <w:rPr>
          <w:rFonts w:cs="Arial"/>
        </w:rPr>
        <w:lastRenderedPageBreak/>
        <w:t>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6"/>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7</w:t>
      </w:r>
      <w:r w:rsidR="004416AC" w:rsidRPr="001A5029">
        <w:rPr>
          <w:rFonts w:cs="Arial"/>
        </w:rPr>
        <w:fldChar w:fldCharType="end"/>
      </w:r>
      <w:commentRangeEnd w:id="66"/>
      <w:r w:rsidR="005E3C8F">
        <w:rPr>
          <w:rStyle w:val="Refdecomentrio"/>
        </w:rPr>
        <w:commentReference w:id="66"/>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42419C3" w:rsidR="001F0B60" w:rsidRPr="00E66D38" w:rsidRDefault="001F0B60" w:rsidP="00E66D38">
      <w:pPr>
        <w:pStyle w:val="Legenda"/>
      </w:pPr>
      <w:bookmarkStart w:id="67" w:name="_Ref517818495"/>
      <w:bookmarkStart w:id="68"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356EBE">
        <w:rPr>
          <w:noProof/>
        </w:rPr>
        <w:t>7</w:t>
      </w:r>
      <w:r w:rsidR="004416AC" w:rsidRPr="00E66D38">
        <w:fldChar w:fldCharType="end"/>
      </w:r>
      <w:bookmarkEnd w:id="67"/>
      <w:r w:rsidRPr="00E66D38">
        <w:t xml:space="preserve"> - Elementos de um sensor de EA</w:t>
      </w:r>
      <w:bookmarkEnd w:id="68"/>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69"/>
      <w:r w:rsidR="004C78D8" w:rsidRPr="001A5029">
        <w:rPr>
          <w:rFonts w:cs="Arial"/>
        </w:rPr>
        <w:t xml:space="preserve"> </w:t>
      </w:r>
      <w:commentRangeEnd w:id="69"/>
      <w:r w:rsidR="005E3C8F">
        <w:rPr>
          <w:rStyle w:val="Refdecomentrio"/>
        </w:rPr>
        <w:commentReference w:id="69"/>
      </w:r>
      <w:r w:rsidR="004C78D8" w:rsidRPr="001A5029">
        <w:rPr>
          <w:rFonts w:cs="Arial"/>
        </w:rPr>
        <w:t>isso garante maior integridade na transmissão do sinal ao sensor.</w:t>
      </w:r>
    </w:p>
    <w:p w14:paraId="556B9CD8" w14:textId="157535B9" w:rsidR="001B4C2C" w:rsidRPr="00314942" w:rsidRDefault="001B4C2C" w:rsidP="001B4C2C">
      <w:pPr>
        <w:rPr>
          <w:rFonts w:cs="Arial"/>
        </w:rPr>
      </w:pPr>
      <w:r w:rsidRPr="001A5029">
        <w:rPr>
          <w:rFonts w:cs="Arial"/>
        </w:rPr>
        <w:t>O sinal de EA, ao passar para sensor, faz com que o cristal piezelétrico se deforme, produz</w:t>
      </w:r>
      <w:r w:rsidR="00F241CD">
        <w:rPr>
          <w:rFonts w:cs="Arial"/>
        </w:rPr>
        <w:t>indo</w:t>
      </w:r>
      <w:r w:rsidRPr="001A5029">
        <w:rPr>
          <w:rFonts w:cs="Arial"/>
        </w:rPr>
        <w:t xml:space="preserve"> uma diferença de potencial proporcional </w:t>
      </w:r>
      <w:r w:rsidR="00314942">
        <w:rPr>
          <w:rFonts w:cs="Arial"/>
        </w:rPr>
        <w:t>a</w:t>
      </w:r>
      <w:commentRangeStart w:id="70"/>
      <w:r w:rsidRPr="001A5029">
        <w:rPr>
          <w:rFonts w:cs="Arial"/>
        </w:rPr>
        <w:t xml:space="preserve"> esta </w:t>
      </w:r>
      <w:commentRangeEnd w:id="70"/>
      <w:r w:rsidR="005E3C8F">
        <w:rPr>
          <w:rStyle w:val="Refdecomentrio"/>
        </w:rPr>
        <w:commentReference w:id="70"/>
      </w:r>
      <w:r w:rsidRPr="001A5029">
        <w:rPr>
          <w:rFonts w:cs="Arial"/>
        </w:rPr>
        <w:t>deformação</w:t>
      </w:r>
      <w:r w:rsidR="00314942">
        <w:rPr>
          <w:rFonts w:cs="Arial"/>
        </w:rPr>
        <w:t>. Ess</w:t>
      </w:r>
      <w:r w:rsidRPr="001A5029">
        <w:rPr>
          <w:rFonts w:cs="Arial"/>
        </w:rPr>
        <w:t>e sinal elétrico é</w:t>
      </w:r>
      <w:r w:rsidR="00F241CD">
        <w:rPr>
          <w:rFonts w:cs="Arial"/>
        </w:rPr>
        <w:t>,</w:t>
      </w:r>
      <w:r w:rsidRPr="001A5029">
        <w:rPr>
          <w:rFonts w:cs="Arial"/>
        </w:rPr>
        <w:t xml:space="preserve"> então</w:t>
      </w:r>
      <w:r w:rsidR="00F241CD">
        <w:rPr>
          <w:rFonts w:cs="Arial"/>
        </w:rPr>
        <w:t>,</w:t>
      </w:r>
      <w:r w:rsidRPr="001A5029">
        <w:rPr>
          <w:rFonts w:cs="Arial"/>
        </w:rPr>
        <w:t xml:space="preserve"> amplificado e transmitido através de cabos, geralmente coaxiais.</w:t>
      </w:r>
    </w:p>
    <w:p w14:paraId="1C6CFB9D" w14:textId="1A909B31"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356EBE" w:rsidRPr="00C264F7">
        <w:rPr>
          <w:rFonts w:cs="Arial"/>
        </w:rPr>
        <w:t xml:space="preserve">Figura </w:t>
      </w:r>
      <w:r w:rsidR="00356EBE">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29DA3A97" w:rsidR="00321061" w:rsidRDefault="00437895" w:rsidP="00321061">
      <w:pPr>
        <w:pStyle w:val="Legenda"/>
        <w:rPr>
          <w:rFonts w:cs="Arial"/>
          <w:szCs w:val="20"/>
        </w:rPr>
      </w:pPr>
      <w:bookmarkStart w:id="71" w:name="_Ref517818758"/>
      <w:bookmarkStart w:id="72"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356EBE">
        <w:rPr>
          <w:rFonts w:cs="Arial"/>
          <w:noProof/>
        </w:rPr>
        <w:t>8</w:t>
      </w:r>
      <w:r w:rsidR="004416AC" w:rsidRPr="00C264F7">
        <w:rPr>
          <w:rFonts w:cs="Arial"/>
          <w:noProof/>
        </w:rPr>
        <w:fldChar w:fldCharType="end"/>
      </w:r>
      <w:bookmarkEnd w:id="71"/>
      <w:r w:rsidRPr="00C264F7">
        <w:rPr>
          <w:rFonts w:cs="Arial"/>
        </w:rPr>
        <w:t xml:space="preserve"> - Fluxograma do s</w:t>
      </w:r>
      <w:r w:rsidRPr="00C264F7">
        <w:rPr>
          <w:rFonts w:cs="Arial"/>
          <w:szCs w:val="20"/>
        </w:rPr>
        <w:t>inal de EA</w:t>
      </w:r>
      <w:bookmarkEnd w:id="72"/>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0EA74042" w:rsidR="00D65CA0" w:rsidRPr="001A5029" w:rsidRDefault="008C72D4" w:rsidP="006F2BFB">
      <w:pPr>
        <w:rPr>
          <w:rFonts w:cs="Arial"/>
        </w:rPr>
      </w:pPr>
      <w:r w:rsidRPr="001A5029">
        <w:rPr>
          <w:rFonts w:cs="Arial"/>
        </w:rPr>
        <w:lastRenderedPageBreak/>
        <w:t>O sinal</w:t>
      </w:r>
      <w:r w:rsidR="00F241CD">
        <w:rPr>
          <w:rFonts w:cs="Arial"/>
        </w:rPr>
        <w:t xml:space="preserve"> analógico</w:t>
      </w:r>
      <w:r w:rsidRPr="001A5029">
        <w:rPr>
          <w:rFonts w:cs="Arial"/>
        </w:rPr>
        <w:t>, já amplificado pelo pré-amplificador chega ao equipamento e passa por um condicionamento, que consiste em filtros de frequência; então é amplificado novamente</w:t>
      </w:r>
      <w:commentRangeStart w:id="73"/>
      <w:r w:rsidRPr="001A5029">
        <w:rPr>
          <w:rFonts w:cs="Arial"/>
        </w:rPr>
        <w:t xml:space="preserve"> </w:t>
      </w:r>
      <w:commentRangeEnd w:id="73"/>
      <w:r w:rsidR="0066596D">
        <w:rPr>
          <w:rFonts w:cs="Arial"/>
        </w:rPr>
        <w:t>e</w:t>
      </w:r>
      <w:r w:rsidR="005E3C8F">
        <w:rPr>
          <w:rStyle w:val="Refdecomentrio"/>
        </w:rPr>
        <w:commentReference w:id="73"/>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4"/>
      <w:r w:rsidR="00CD79FA" w:rsidRPr="001A5029">
        <w:rPr>
          <w:rFonts w:cs="Arial"/>
        </w:rPr>
        <w:t>retire</w:t>
      </w:r>
      <w:commentRangeEnd w:id="74"/>
      <w:r w:rsidR="005E3C8F">
        <w:rPr>
          <w:rStyle w:val="Refdecomentrio"/>
        </w:rPr>
        <w:commentReference w:id="74"/>
      </w:r>
      <w:r w:rsidR="0066596D">
        <w:rPr>
          <w:rFonts w:cs="Arial"/>
        </w:rPr>
        <w:t>m</w:t>
      </w:r>
      <w:r w:rsidR="00CD79FA" w:rsidRPr="001A5029">
        <w:rPr>
          <w:rFonts w:cs="Arial"/>
        </w:rPr>
        <w:t xml:space="preserve"> as informações pertinentes</w:t>
      </w:r>
      <w:r w:rsidR="0066596D">
        <w:rPr>
          <w:rFonts w:cs="Arial"/>
        </w:rPr>
        <w:t>;</w:t>
      </w:r>
      <w:commentRangeStart w:id="75"/>
      <w:r w:rsidR="00CD79FA" w:rsidRPr="001A5029">
        <w:rPr>
          <w:rFonts w:cs="Arial"/>
        </w:rPr>
        <w:t xml:space="preserve"> es</w:t>
      </w:r>
      <w:r w:rsidR="0066596D">
        <w:rPr>
          <w:rFonts w:cs="Arial"/>
        </w:rPr>
        <w:t>s</w:t>
      </w:r>
      <w:r w:rsidR="00CD79FA" w:rsidRPr="001A5029">
        <w:rPr>
          <w:rFonts w:cs="Arial"/>
        </w:rPr>
        <w:t xml:space="preserve">e </w:t>
      </w:r>
      <w:commentRangeEnd w:id="75"/>
      <w:r w:rsidR="005E3C8F">
        <w:rPr>
          <w:rStyle w:val="Refdecomentrio"/>
        </w:rPr>
        <w:commentReference w:id="75"/>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17DD015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6"/>
      <w:r w:rsidRPr="001A5029">
        <w:rPr>
          <w:rFonts w:cs="Arial"/>
        </w:rPr>
        <w:t xml:space="preserve"> </w:t>
      </w:r>
      <w:r w:rsidR="0066596D">
        <w:rPr>
          <w:rFonts w:cs="Arial"/>
        </w:rPr>
        <w:t>P</w:t>
      </w:r>
      <w:r w:rsidRPr="001A5029">
        <w:rPr>
          <w:rFonts w:cs="Arial"/>
        </w:rPr>
        <w:t xml:space="preserve">or </w:t>
      </w:r>
      <w:commentRangeEnd w:id="76"/>
      <w:r w:rsidR="005E3C8F">
        <w:rPr>
          <w:rStyle w:val="Refdecomentrio"/>
        </w:rPr>
        <w:commentReference w:id="76"/>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7"/>
      <w:commentRangeEnd w:id="77"/>
      <w:r w:rsidR="005E3C8F">
        <w:rPr>
          <w:rStyle w:val="Refdecomentrio"/>
        </w:rPr>
        <w:commentReference w:id="77"/>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 xml:space="preserve">é </w:t>
      </w:r>
      <w:r w:rsidR="00D73986" w:rsidRPr="001A5029">
        <w:rPr>
          <w:rFonts w:cs="Arial"/>
        </w:rPr>
        <w:t xml:space="preserve">tornar o processamento distribuído, uma vez que podem ser adicionados mais chips conforme se aumente o número de canais, sendo esta uma prática comum entre </w:t>
      </w:r>
      <w:r w:rsidR="00F241CD">
        <w:rPr>
          <w:rFonts w:cs="Arial"/>
        </w:rPr>
        <w:t>os fornecedore</w:t>
      </w:r>
      <w:r w:rsidR="00D73986" w:rsidRPr="001A5029">
        <w:rPr>
          <w:rFonts w:cs="Arial"/>
        </w:rPr>
        <w:t xml:space="preserve">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8" w:name="_Toc532324136"/>
      <w:r>
        <w:rPr>
          <w:rFonts w:cs="Arial"/>
        </w:rPr>
        <w:t>P</w:t>
      </w:r>
      <w:r w:rsidR="003E4361" w:rsidRPr="00411009">
        <w:rPr>
          <w:rFonts w:cs="Arial"/>
        </w:rPr>
        <w:t>rocessamento do sinal de EA</w:t>
      </w:r>
      <w:bookmarkEnd w:id="78"/>
    </w:p>
    <w:p w14:paraId="47DE5BF9" w14:textId="0A09F0AE"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79"/>
      <w:commentRangeEnd w:id="79"/>
      <w:r w:rsidR="005E3C8F">
        <w:rPr>
          <w:rStyle w:val="Refdecomentrio"/>
        </w:rPr>
        <w:commentReference w:id="79"/>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w:t>
      </w:r>
      <w:r w:rsidR="00450C9B">
        <w:fldChar w:fldCharType="begin"/>
      </w:r>
      <w:r w:rsidR="00450C9B">
        <w:instrText xml:space="preserve"> REF _Ref517820052 \h  \* MERGEFORMAT </w:instrText>
      </w:r>
      <w:r w:rsidR="00450C9B">
        <w:fldChar w:fldCharType="separate"/>
      </w:r>
      <w:r w:rsidR="00356EBE" w:rsidRPr="00356EBE">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E3AE064" w:rsidR="003E4361" w:rsidRPr="0077537B" w:rsidRDefault="003E4361" w:rsidP="00E66D38">
      <w:pPr>
        <w:pStyle w:val="Legenda"/>
      </w:pPr>
      <w:bookmarkStart w:id="80" w:name="_Ref517820052"/>
      <w:bookmarkStart w:id="81"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356EBE">
        <w:rPr>
          <w:noProof/>
        </w:rPr>
        <w:t>9</w:t>
      </w:r>
      <w:r w:rsidR="004416AC" w:rsidRPr="0077537B">
        <w:fldChar w:fldCharType="end"/>
      </w:r>
      <w:bookmarkEnd w:id="80"/>
      <w:r w:rsidRPr="0077537B">
        <w:t xml:space="preserve"> – Tempos de um sinal de EA</w:t>
      </w:r>
      <w:bookmarkEnd w:id="81"/>
    </w:p>
    <w:p w14:paraId="0EBB9E95" w14:textId="4262E474" w:rsidR="0077537B" w:rsidRPr="0077537B" w:rsidRDefault="00B34AFF" w:rsidP="00E66D38">
      <w:pPr>
        <w:pStyle w:val="Legenda"/>
      </w:pPr>
      <w:r w:rsidRPr="0077537B">
        <w:t xml:space="preserve">Fonte: </w:t>
      </w:r>
      <w:r w:rsidR="0077537B" w:rsidRPr="0077537B">
        <w:t>Shen, 2015</w:t>
      </w:r>
    </w:p>
    <w:p w14:paraId="0149C36E" w14:textId="09637F2C" w:rsidR="00F241CD" w:rsidRPr="00F241CD" w:rsidRDefault="00F241CD" w:rsidP="0077537B">
      <w:pPr>
        <w:rPr>
          <w:rFonts w:cs="Arial"/>
        </w:rPr>
      </w:pPr>
      <w:r>
        <w:rPr>
          <w:rFonts w:cs="Arial"/>
        </w:rPr>
        <w:t xml:space="preserve">Para a definição completa de um </w:t>
      </w:r>
      <w:r>
        <w:rPr>
          <w:rFonts w:cs="Arial"/>
          <w:i/>
        </w:rPr>
        <w:t xml:space="preserve">Hit </w:t>
      </w:r>
      <w:r>
        <w:rPr>
          <w:rFonts w:cs="Arial"/>
        </w:rPr>
        <w:t xml:space="preserve">ainda são usados 3 parâmetros de tempo (PDT, HDT e HLT), os quais são apresentados na </w:t>
      </w:r>
      <w:r>
        <w:fldChar w:fldCharType="begin"/>
      </w:r>
      <w:r>
        <w:instrText xml:space="preserve"> REF _Ref517820052 \h  \* MERGEFORMAT </w:instrText>
      </w:r>
      <w:r>
        <w:fldChar w:fldCharType="separate"/>
      </w:r>
      <w:r w:rsidRPr="00356EBE">
        <w:rPr>
          <w:rFonts w:cs="Arial"/>
        </w:rPr>
        <w:t>Figura 9</w:t>
      </w:r>
      <w:r>
        <w:fldChar w:fldCharType="end"/>
      </w:r>
      <w:r>
        <w:t>. O parâmetro PDT (</w:t>
      </w:r>
      <w:r>
        <w:rPr>
          <w:i/>
        </w:rPr>
        <w:t xml:space="preserve">Peak Definition Time) </w:t>
      </w:r>
      <w:r>
        <w:t>é o tempo máximo de procura do pico do sinal, após este tempo, mesmo que o sinal apresente amplitudes maiores que as previamente observadas, o pico do sinal não será alterado; o parâmetro HDT (</w:t>
      </w:r>
      <w:r>
        <w:rPr>
          <w:i/>
        </w:rPr>
        <w:t xml:space="preserve">Hit Definition Time) </w:t>
      </w:r>
      <w:r>
        <w:t xml:space="preserve">é tempo que o sinal deve permanecer abaixo do limiar para então se considerar o fim do </w:t>
      </w:r>
      <w:r>
        <w:rPr>
          <w:i/>
        </w:rPr>
        <w:t xml:space="preserve">Hit; </w:t>
      </w:r>
      <w:r>
        <w:t>por fim, o parâmetro HLT (</w:t>
      </w:r>
      <w:r>
        <w:rPr>
          <w:i/>
        </w:rPr>
        <w:t xml:space="preserve">Hit Lockout Time) </w:t>
      </w:r>
      <w:r>
        <w:t xml:space="preserve">é o tempo que o sinal proveniente do sesnor será ignorado, portanto, dentro deste intervalo de tempo, mesmo que o sinal ultrapasse o limiar, não será considerado no novo </w:t>
      </w:r>
      <w:r>
        <w:rPr>
          <w:i/>
        </w:rPr>
        <w:t>Hit.</w:t>
      </w:r>
    </w:p>
    <w:p w14:paraId="4DBE02B5" w14:textId="3A62F47A"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F15F26C" w:rsidR="0030054D" w:rsidRDefault="0089357D" w:rsidP="006F2BFB">
      <w:pPr>
        <w:rPr>
          <w:rFonts w:cs="Arial"/>
        </w:rPr>
      </w:pPr>
      <w:r w:rsidRPr="001A5029">
        <w:rPr>
          <w:rFonts w:cs="Arial"/>
        </w:rPr>
        <w:t>A análise de um ensaio de EA se dá por meio destas métricas, suas correlações e sua evolução no decorrer do tempo. Portanto é muito comum o uso de gráficos durante a execução de algum ensaio para</w:t>
      </w:r>
      <w:r w:rsidR="00CA2D02">
        <w:rPr>
          <w:rFonts w:cs="Arial"/>
        </w:rPr>
        <w:t xml:space="preserve"> o acompanhamento em tempo real. A</w:t>
      </w:r>
      <w:r w:rsidRPr="001A5029">
        <w:rPr>
          <w:rFonts w:cs="Arial"/>
        </w:rPr>
        <w:t xml:space="preserve"> </w:t>
      </w:r>
      <w:r w:rsidR="00450C9B">
        <w:fldChar w:fldCharType="begin"/>
      </w:r>
      <w:r w:rsidR="00450C9B">
        <w:instrText xml:space="preserve"> REF _Ref517820526 \h  \* MERGEFORMAT </w:instrText>
      </w:r>
      <w:r w:rsidR="00450C9B">
        <w:fldChar w:fldCharType="separate"/>
      </w:r>
      <w:r w:rsidR="00356EBE" w:rsidRPr="00356EBE">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234A5017" w:rsidR="0089357D" w:rsidRDefault="00321061" w:rsidP="00E66D38">
      <w:pPr>
        <w:pStyle w:val="Legenda"/>
      </w:pPr>
      <w:bookmarkStart w:id="82" w:name="_Ref517820526"/>
      <w:bookmarkStart w:id="83" w:name="_Toc532324085"/>
      <w:r w:rsidRPr="00321061">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10</w:t>
      </w:r>
      <w:r w:rsidR="000A322C">
        <w:rPr>
          <w:noProof/>
        </w:rPr>
        <w:fldChar w:fldCharType="end"/>
      </w:r>
      <w:bookmarkEnd w:id="82"/>
      <w:r w:rsidRPr="00321061">
        <w:t xml:space="preserve"> –</w:t>
      </w:r>
      <w:r>
        <w:t xml:space="preserve"> Exemplo de tela de monitoramento para testes de emissão acústica</w:t>
      </w:r>
      <w:bookmarkEnd w:id="83"/>
    </w:p>
    <w:p w14:paraId="18896083" w14:textId="4453B692" w:rsidR="007F307C" w:rsidRPr="007F307C" w:rsidRDefault="00321061" w:rsidP="00E66D38">
      <w:pPr>
        <w:pStyle w:val="Legenda"/>
      </w:pPr>
      <w:r w:rsidRPr="00321061">
        <w:t xml:space="preserve">Fonte: </w:t>
      </w:r>
      <w:r w:rsidR="00BC5E4C">
        <w:t>Os autores</w:t>
      </w:r>
    </w:p>
    <w:p w14:paraId="3A58CFAB" w14:textId="77777777" w:rsidR="0030758F" w:rsidRDefault="0030758F" w:rsidP="0030758F">
      <w:pPr>
        <w:pStyle w:val="Ttulo2"/>
        <w:rPr>
          <w:rFonts w:cs="Arial"/>
        </w:rPr>
      </w:pPr>
      <w:bookmarkStart w:id="84" w:name="_Toc532324137"/>
      <w:r w:rsidRPr="001A5029">
        <w:rPr>
          <w:rFonts w:cs="Arial"/>
        </w:rPr>
        <w:t>Vasos de pressão</w:t>
      </w:r>
      <w:bookmarkEnd w:id="84"/>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53C718AF"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356EBE" w:rsidRPr="00356EBE">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356EBE" w:rsidRPr="00356EBE">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w:t>
      </w:r>
      <w:r w:rsidR="00113438">
        <w:rPr>
          <w:rFonts w:cs="Arial"/>
        </w:rPr>
        <w:t xml:space="preserve"> e</w:t>
      </w:r>
      <w:r w:rsidRPr="001A5029">
        <w:rPr>
          <w:rFonts w:cs="Arial"/>
        </w:rPr>
        <w:t xml:space="preserve"> disponibilidad</w:t>
      </w:r>
      <w:r w:rsidR="00113438">
        <w:rPr>
          <w:rFonts w:cs="Arial"/>
        </w:rPr>
        <w:t>e</w:t>
      </w:r>
      <w:r w:rsidRPr="001A5029">
        <w:rPr>
          <w:rFonts w:cs="Arial"/>
        </w:rPr>
        <w:t>.</w:t>
      </w:r>
    </w:p>
    <w:p w14:paraId="50A0E30E" w14:textId="77777777" w:rsidR="0030758F" w:rsidRPr="001A5029" w:rsidRDefault="0030758F" w:rsidP="0030758F">
      <w:pPr>
        <w:pStyle w:val="Fig"/>
        <w:rPr>
          <w:rFonts w:cs="Arial"/>
        </w:rPr>
      </w:pPr>
      <w:r w:rsidRPr="001A5029">
        <w:rPr>
          <w:rFonts w:cs="Arial"/>
          <w:noProof/>
        </w:rPr>
        <w:lastRenderedPageBreak/>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5809FDD5" w:rsidR="0030758F" w:rsidRPr="00E66D38" w:rsidRDefault="0030758F" w:rsidP="00E66D38">
      <w:pPr>
        <w:pStyle w:val="Legenda"/>
      </w:pPr>
      <w:bookmarkStart w:id="85" w:name="_Ref526357603"/>
      <w:bookmarkStart w:id="86" w:name="_Ref526357595"/>
      <w:bookmarkStart w:id="87" w:name="_Toc532324086"/>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11</w:t>
      </w:r>
      <w:r w:rsidR="000A322C">
        <w:rPr>
          <w:noProof/>
        </w:rPr>
        <w:fldChar w:fldCharType="end"/>
      </w:r>
      <w:bookmarkEnd w:id="85"/>
      <w:r w:rsidRPr="00E66D38">
        <w:t xml:space="preserve"> - Processo de calandramento para confecção do corpo cilíndrico</w:t>
      </w:r>
      <w:bookmarkEnd w:id="86"/>
      <w:bookmarkEnd w:id="87"/>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BF1FCD6" w:rsidR="0030758F" w:rsidRPr="00E66D38" w:rsidRDefault="0030758F" w:rsidP="00E66D38">
      <w:pPr>
        <w:pStyle w:val="Legenda"/>
      </w:pPr>
      <w:bookmarkStart w:id="88" w:name="_Ref526357637"/>
      <w:bookmarkStart w:id="89" w:name="_Toc532324087"/>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12</w:t>
      </w:r>
      <w:r w:rsidR="000A322C">
        <w:rPr>
          <w:noProof/>
        </w:rPr>
        <w:fldChar w:fldCharType="end"/>
      </w:r>
      <w:bookmarkEnd w:id="88"/>
      <w:r w:rsidRPr="00E66D38">
        <w:t xml:space="preserve"> - Processo de conformação para fabricação de tampo elipsoidal</w:t>
      </w:r>
      <w:bookmarkEnd w:id="89"/>
    </w:p>
    <w:p w14:paraId="6FDE9A4D" w14:textId="77777777" w:rsidR="0030758F" w:rsidRPr="00E66D38" w:rsidRDefault="0030758F" w:rsidP="00E66D38">
      <w:pPr>
        <w:pStyle w:val="Legenda"/>
      </w:pPr>
      <w:r w:rsidRPr="00E66D38">
        <w:t>Fonte: Gianturco,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fim, da soldagem</w:t>
      </w:r>
      <w:r w:rsidR="00BC5E4C">
        <w:rPr>
          <w:rFonts w:cs="Arial"/>
        </w:rPr>
        <w:t>:</w:t>
      </w:r>
      <w:r>
        <w:rPr>
          <w:rFonts w:cs="Arial"/>
        </w:rPr>
        <w:t xml:space="preserve"> porosidade, falta de penetração ou fusão, mordeduras, trincas, empenamento, entre outros.</w:t>
      </w:r>
    </w:p>
    <w:p w14:paraId="28D362DA" w14:textId="3196D96A" w:rsidR="0030758F" w:rsidRDefault="0030758F" w:rsidP="0030758F">
      <w:r>
        <w:t xml:space="preserve">Nas indústrias de processo três condições específicas tornam necessário um alto </w:t>
      </w:r>
      <w:r w:rsidR="0062672C">
        <w:t>nível</w:t>
      </w:r>
      <w:r>
        <w:t xml:space="preserve"> de confiabilidade para os equipamentos como vasos de pressão: trabalho </w:t>
      </w:r>
      <w:r>
        <w:lastRenderedPageBreak/>
        <w:t>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24241674"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w:t>
      </w:r>
      <w:r w:rsidR="0062672C">
        <w:t>,</w:t>
      </w:r>
      <w:r>
        <w:t xml:space="preserve"> de acordo com a categoria do vaso de pressão e</w:t>
      </w:r>
      <w:r w:rsidR="0062672C">
        <w:t>m questão;</w:t>
      </w:r>
      <w:r>
        <w:t xml:space="preserve"> inspeção após qualquer dano ao vaso, reparo ou alteração importante, </w:t>
      </w:r>
      <w:r w:rsidR="00BC5E4C">
        <w:t xml:space="preserve">e </w:t>
      </w:r>
      <w:r w:rsidR="0062672C">
        <w:t xml:space="preserve">inspeção </w:t>
      </w:r>
      <w:r>
        <w:t xml:space="preserve">antes </w:t>
      </w:r>
      <w:r w:rsidR="0062672C">
        <w:t>do retorno</w:t>
      </w:r>
      <w:r>
        <w:t xml:space="preserve">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4B0F4AB2"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356EBE" w:rsidRPr="00B67DE1">
        <w:t xml:space="preserve">Figura </w:t>
      </w:r>
      <w:r w:rsidR="00356EBE">
        <w:t>13</w:t>
      </w:r>
      <w:r>
        <w:fldChar w:fldCharType="end"/>
      </w:r>
      <w:r>
        <w:t>.</w:t>
      </w:r>
    </w:p>
    <w:p w14:paraId="21221859" w14:textId="0A07AAFF" w:rsidR="0030758F" w:rsidRDefault="00F36897" w:rsidP="00F36897">
      <w:pPr>
        <w:ind w:firstLine="0"/>
      </w:pPr>
      <w:r>
        <w:rPr>
          <w:noProof/>
        </w:rPr>
        <w:lastRenderedPageBreak/>
        <w:drawing>
          <wp:inline distT="0" distB="0" distL="0" distR="0" wp14:anchorId="6337AE95" wp14:editId="2BE3408D">
            <wp:extent cx="5760720" cy="4152265"/>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52265"/>
                    </a:xfrm>
                    <a:prstGeom prst="rect">
                      <a:avLst/>
                    </a:prstGeom>
                  </pic:spPr>
                </pic:pic>
              </a:graphicData>
            </a:graphic>
          </wp:inline>
        </w:drawing>
      </w:r>
    </w:p>
    <w:p w14:paraId="340CC94D" w14:textId="16899C6E" w:rsidR="0030758F" w:rsidRDefault="0030758F" w:rsidP="00E66D38">
      <w:pPr>
        <w:pStyle w:val="Legenda"/>
      </w:pPr>
      <w:bookmarkStart w:id="90" w:name="_Ref529138595"/>
      <w:bookmarkStart w:id="91" w:name="_Ref529138590"/>
      <w:bookmarkStart w:id="92" w:name="_Toc532324088"/>
      <w:r w:rsidRPr="00B67DE1">
        <w:t xml:space="preserve">Figura </w:t>
      </w:r>
      <w:r>
        <w:rPr>
          <w:noProof/>
        </w:rPr>
        <w:fldChar w:fldCharType="begin"/>
      </w:r>
      <w:r>
        <w:rPr>
          <w:noProof/>
        </w:rPr>
        <w:instrText xml:space="preserve"> SEQ Figura \* ARABIC </w:instrText>
      </w:r>
      <w:r>
        <w:rPr>
          <w:noProof/>
        </w:rPr>
        <w:fldChar w:fldCharType="separate"/>
      </w:r>
      <w:r w:rsidR="00356EBE">
        <w:rPr>
          <w:noProof/>
        </w:rPr>
        <w:t>13</w:t>
      </w:r>
      <w:r>
        <w:rPr>
          <w:noProof/>
        </w:rPr>
        <w:fldChar w:fldCharType="end"/>
      </w:r>
      <w:bookmarkEnd w:id="90"/>
      <w:r w:rsidRPr="00B67DE1">
        <w:t xml:space="preserve"> - Gráfico para definição dos grupos de risco para vasos de pressão</w:t>
      </w:r>
      <w:bookmarkEnd w:id="91"/>
      <w:bookmarkEnd w:id="92"/>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t>Avaliação da PMTA na condição atual do equipamento.</w:t>
      </w:r>
    </w:p>
    <w:p w14:paraId="73667B63" w14:textId="4A09760E"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w:t>
      </w:r>
      <w:r w:rsidR="00900E97">
        <w:t>grupo</w:t>
      </w:r>
      <w:r w:rsidRPr="001848A0">
        <w:t xml:space="preserve">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356EBE">
        <w:rPr>
          <w:noProof/>
        </w:rPr>
        <w:t>Figura</w:t>
      </w:r>
      <w:r w:rsidR="00356EBE">
        <w:t xml:space="preserve"> </w:t>
      </w:r>
      <w:r w:rsidR="00356EBE">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356EBE">
        <w:t xml:space="preserve">Figura </w:t>
      </w:r>
      <w:r w:rsidR="00356EBE">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356EBE">
        <w:rPr>
          <w:noProof/>
        </w:rPr>
        <w:t>Figura</w:t>
      </w:r>
      <w:r w:rsidR="00356EBE">
        <w:t xml:space="preserve"> </w:t>
      </w:r>
      <w:r w:rsidR="00356EBE">
        <w:rPr>
          <w:noProof/>
        </w:rPr>
        <w:t>16</w:t>
      </w:r>
      <w:r w:rsidRPr="00B22682">
        <w:fldChar w:fldCharType="end"/>
      </w:r>
      <w:r w:rsidRPr="00B22682">
        <w:t>.</w:t>
      </w:r>
    </w:p>
    <w:p w14:paraId="3D986A7E" w14:textId="77777777" w:rsidR="0030758F" w:rsidRDefault="0030758F" w:rsidP="0030758F">
      <w:pPr>
        <w:pStyle w:val="Legenda"/>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0BA1812F" w:rsidR="0030758F" w:rsidRDefault="0030758F" w:rsidP="00E66D38">
      <w:pPr>
        <w:pStyle w:val="Legenda"/>
      </w:pPr>
      <w:bookmarkStart w:id="93" w:name="_Ref529140437"/>
      <w:bookmarkStart w:id="94" w:name="_Toc532324089"/>
      <w:r>
        <w:t xml:space="preserve">Figura </w:t>
      </w:r>
      <w:r>
        <w:rPr>
          <w:noProof/>
        </w:rPr>
        <w:fldChar w:fldCharType="begin"/>
      </w:r>
      <w:r>
        <w:rPr>
          <w:noProof/>
        </w:rPr>
        <w:instrText xml:space="preserve"> SEQ Figura \* ARABIC </w:instrText>
      </w:r>
      <w:r>
        <w:rPr>
          <w:noProof/>
        </w:rPr>
        <w:fldChar w:fldCharType="separate"/>
      </w:r>
      <w:r w:rsidR="00356EBE">
        <w:rPr>
          <w:noProof/>
        </w:rPr>
        <w:t>14</w:t>
      </w:r>
      <w:r>
        <w:rPr>
          <w:noProof/>
        </w:rPr>
        <w:fldChar w:fldCharType="end"/>
      </w:r>
      <w:bookmarkEnd w:id="93"/>
      <w:r>
        <w:t xml:space="preserve"> - Gráfico de teste hidrostático do grupo de risco 1</w:t>
      </w:r>
      <w:bookmarkEnd w:id="94"/>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C353981" w:rsidR="0030758F" w:rsidRDefault="0030758F" w:rsidP="00DF66DF">
      <w:pPr>
        <w:pStyle w:val="Legenda"/>
      </w:pPr>
      <w:bookmarkStart w:id="95" w:name="_Ref529140442"/>
      <w:bookmarkStart w:id="96" w:name="_Toc532324090"/>
      <w:r>
        <w:t xml:space="preserve">Figura </w:t>
      </w:r>
      <w:r>
        <w:rPr>
          <w:noProof/>
        </w:rPr>
        <w:fldChar w:fldCharType="begin"/>
      </w:r>
      <w:r>
        <w:rPr>
          <w:noProof/>
        </w:rPr>
        <w:instrText xml:space="preserve"> SEQ Figura \* ARABIC </w:instrText>
      </w:r>
      <w:r>
        <w:rPr>
          <w:noProof/>
        </w:rPr>
        <w:fldChar w:fldCharType="separate"/>
      </w:r>
      <w:r w:rsidR="00356EBE">
        <w:rPr>
          <w:noProof/>
        </w:rPr>
        <w:t>15</w:t>
      </w:r>
      <w:r>
        <w:rPr>
          <w:noProof/>
        </w:rPr>
        <w:fldChar w:fldCharType="end"/>
      </w:r>
      <w:bookmarkEnd w:id="95"/>
      <w:r>
        <w:t xml:space="preserve"> - Gráfico de teste hidrostático do grupo de risco 2</w:t>
      </w:r>
      <w:bookmarkEnd w:id="96"/>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5FAFE2D0" w:rsidR="0030758F" w:rsidRDefault="0030758F" w:rsidP="00DF66DF">
      <w:pPr>
        <w:pStyle w:val="Legenda"/>
      </w:pPr>
      <w:bookmarkStart w:id="97" w:name="_Ref529140444"/>
      <w:bookmarkStart w:id="98" w:name="_Toc532324091"/>
      <w:r>
        <w:t xml:space="preserve">Figura </w:t>
      </w:r>
      <w:r>
        <w:rPr>
          <w:noProof/>
        </w:rPr>
        <w:fldChar w:fldCharType="begin"/>
      </w:r>
      <w:r>
        <w:rPr>
          <w:noProof/>
        </w:rPr>
        <w:instrText xml:space="preserve"> SEQ Figura \* ARABIC </w:instrText>
      </w:r>
      <w:r>
        <w:rPr>
          <w:noProof/>
        </w:rPr>
        <w:fldChar w:fldCharType="separate"/>
      </w:r>
      <w:r w:rsidR="00356EBE">
        <w:rPr>
          <w:noProof/>
        </w:rPr>
        <w:t>16</w:t>
      </w:r>
      <w:r>
        <w:rPr>
          <w:noProof/>
        </w:rPr>
        <w:fldChar w:fldCharType="end"/>
      </w:r>
      <w:bookmarkEnd w:id="97"/>
      <w:r>
        <w:t xml:space="preserve"> - Gráfico de teste hidrostático do grupo de risco 3</w:t>
      </w:r>
      <w:bookmarkEnd w:id="98"/>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317DD437" w:rsidR="00EC7845" w:rsidRDefault="0030758F" w:rsidP="001575A7">
      <w:r w:rsidRPr="00D27F6A">
        <w:t xml:space="preserve">Muitas vezes a emissão acústica pode ser aplicada </w:t>
      </w:r>
      <w:r w:rsidR="00B319C6">
        <w:t>em conjunto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5D0ADD8D" w:rsidR="00D6377C" w:rsidRDefault="0044442E" w:rsidP="001575A7">
      <w:r w:rsidRPr="00D27F6A">
        <w:t>O crescimento de trincas é acompanhado da geração de vários sinais (</w:t>
      </w:r>
      <w:r w:rsidRPr="00255163">
        <w:rPr>
          <w:i/>
        </w:rPr>
        <w:t>Hits</w:t>
      </w:r>
      <w:r w:rsidR="00B319C6">
        <w:t>) e vazamentos levam à</w:t>
      </w:r>
      <w:r w:rsidR="00EC7845">
        <w:t xml:space="preserve"> elevação do</w:t>
      </w:r>
      <w:r w:rsidR="00B319C6">
        <w:t xml:space="preserve"> valor de </w:t>
      </w:r>
      <w:r w:rsidRPr="00D27F6A">
        <w:t>RMS</w:t>
      </w:r>
      <w:r w:rsidR="00EC7845">
        <w:t xml:space="preserve"> do sinal</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4171B767" w:rsidR="0044442E" w:rsidRDefault="00D6377C" w:rsidP="001575A7">
      <w:r>
        <w:t>A integridade da estrutura também pode ser avaliada com o auxílio do efeito Kaiser. Para isso são realizados dois ciclos de pressão no vaso de pressão</w:t>
      </w:r>
      <w:r w:rsidR="00B319C6">
        <w:t>. S</w:t>
      </w:r>
      <w:r>
        <w:t>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99" w:name="_Toc532324138"/>
      <w:r w:rsidRPr="001A5029">
        <w:rPr>
          <w:rFonts w:cs="Arial"/>
        </w:rPr>
        <w:t>Localização</w:t>
      </w:r>
      <w:bookmarkEnd w:id="99"/>
    </w:p>
    <w:p w14:paraId="30FC2AF9" w14:textId="013372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0"/>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17</w:t>
      </w:r>
      <w:r w:rsidR="004416AC" w:rsidRPr="001A5029">
        <w:rPr>
          <w:rFonts w:cs="Arial"/>
        </w:rPr>
        <w:fldChar w:fldCharType="end"/>
      </w:r>
      <w:r w:rsidR="00934A35" w:rsidRPr="001A5029">
        <w:rPr>
          <w:rFonts w:cs="Arial"/>
        </w:rPr>
        <w:t>.</w:t>
      </w:r>
      <w:commentRangeEnd w:id="100"/>
      <w:r w:rsidR="005E3C8F">
        <w:rPr>
          <w:rStyle w:val="Refdecomentrio"/>
        </w:rPr>
        <w:commentReference w:id="100"/>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EBF1AFD" w:rsidR="00140B2C" w:rsidRPr="00623E6C" w:rsidRDefault="00934A35" w:rsidP="00DF66DF">
      <w:pPr>
        <w:pStyle w:val="Legenda"/>
        <w:rPr>
          <w:szCs w:val="20"/>
        </w:rPr>
      </w:pPr>
      <w:bookmarkStart w:id="101" w:name="_Ref517906628"/>
      <w:bookmarkStart w:id="102"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356EBE">
        <w:rPr>
          <w:noProof/>
        </w:rPr>
        <w:t>17</w:t>
      </w:r>
      <w:r w:rsidR="004416AC" w:rsidRPr="001A5029">
        <w:rPr>
          <w:noProof/>
        </w:rPr>
        <w:fldChar w:fldCharType="end"/>
      </w:r>
      <w:bookmarkEnd w:id="101"/>
      <w:r w:rsidRPr="001A5029">
        <w:t xml:space="preserve"> - Localização planar pelo </w:t>
      </w:r>
      <w:r w:rsidRPr="00623E6C">
        <w:t>método da hipérbole</w:t>
      </w:r>
      <w:bookmarkEnd w:id="102"/>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0C8C282F"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w:t>
      </w:r>
      <w:r w:rsidR="00B71B95">
        <w:rPr>
          <w:rFonts w:cs="Arial"/>
        </w:rPr>
        <w:t>ao</w:t>
      </w:r>
      <w:r w:rsidR="0068503C">
        <w:rPr>
          <w:rFonts w:cs="Arial"/>
        </w:rPr>
        <w:t xml:space="preserve">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26F06EB5" w:rsidR="00F572EF" w:rsidRPr="001A5029" w:rsidRDefault="00DF6236" w:rsidP="00934A35">
      <w:pPr>
        <w:pStyle w:val="Legenda"/>
        <w:rPr>
          <w:rFonts w:cs="Arial"/>
        </w:rPr>
      </w:pPr>
      <w:bookmarkStart w:id="103" w:name="_Ref517906772"/>
      <w:r>
        <w:rPr>
          <w:rFonts w:cs="Arial"/>
          <w:noProof/>
        </w:rPr>
        <w:lastRenderedPageBreak/>
        <w:drawing>
          <wp:inline distT="0" distB="0" distL="0" distR="0" wp14:anchorId="412E49C7" wp14:editId="5D692D01">
            <wp:extent cx="4297680"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2286000"/>
                    </a:xfrm>
                    <a:prstGeom prst="rect">
                      <a:avLst/>
                    </a:prstGeom>
                    <a:noFill/>
                    <a:ln>
                      <a:noFill/>
                    </a:ln>
                  </pic:spPr>
                </pic:pic>
              </a:graphicData>
            </a:graphic>
          </wp:inline>
        </w:drawing>
      </w:r>
    </w:p>
    <w:p w14:paraId="36B6D5DB" w14:textId="4C567CD2" w:rsidR="00934A35" w:rsidRPr="00DF66DF" w:rsidRDefault="00934A35" w:rsidP="00DF66DF">
      <w:pPr>
        <w:pStyle w:val="Legenda"/>
      </w:pPr>
      <w:bookmarkStart w:id="104"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356EBE">
        <w:rPr>
          <w:noProof/>
        </w:rPr>
        <w:t>18</w:t>
      </w:r>
      <w:r w:rsidR="004416AC" w:rsidRPr="00DF66DF">
        <w:fldChar w:fldCharType="end"/>
      </w:r>
      <w:bookmarkEnd w:id="103"/>
      <w:r w:rsidRPr="00DF66DF">
        <w:t xml:space="preserve"> - Localização planar com dois sensores</w:t>
      </w:r>
      <w:bookmarkEnd w:id="104"/>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F309866" w:rsidR="00890888" w:rsidRDefault="00890888" w:rsidP="00890888">
      <w:pPr>
        <w:spacing w:line="240" w:lineRule="auto"/>
        <w:ind w:firstLine="0"/>
        <w:rPr>
          <w:rFonts w:cs="Arial"/>
        </w:rPr>
      </w:pPr>
      <w:r>
        <w:rPr>
          <w:rFonts w:cs="Arial"/>
        </w:rPr>
        <w:t xml:space="preserve">Sendo V a velocidade da onda detectada no material, </w:t>
      </w:r>
      <w:r w:rsidR="009A383C">
        <w:rPr>
          <w:rFonts w:cs="Arial"/>
        </w:rPr>
        <w:t>obtém-se</w:t>
      </w:r>
      <w:r>
        <w:rPr>
          <w:rFonts w:cs="Arial"/>
        </w:rPr>
        <w:t>:</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51447" w:rsidR="00A73122" w:rsidRPr="001A5029" w:rsidRDefault="00A73122" w:rsidP="001B456D">
            <w:pPr>
              <w:pStyle w:val="Equao"/>
              <w:jc w:val="center"/>
              <w:rPr>
                <w:rFonts w:cs="Arial"/>
              </w:rPr>
            </w:pPr>
            <w:bookmarkStart w:id="105" w:name="_Ref530308317"/>
            <w:bookmarkStart w:id="106"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356EBE">
              <w:rPr>
                <w:rFonts w:cs="Arial"/>
                <w:noProof/>
              </w:rPr>
              <w:t>2</w:t>
            </w:r>
            <w:r w:rsidR="004416AC" w:rsidRPr="001A5029">
              <w:rPr>
                <w:rFonts w:cs="Arial"/>
                <w:noProof/>
              </w:rPr>
              <w:fldChar w:fldCharType="end"/>
            </w:r>
            <w:bookmarkStart w:id="107" w:name="_Ref530308322"/>
            <w:bookmarkEnd w:id="105"/>
            <w:r w:rsidRPr="001A5029">
              <w:rPr>
                <w:rFonts w:cs="Arial"/>
              </w:rPr>
              <w:t>)</w:t>
            </w:r>
            <w:bookmarkEnd w:id="106"/>
            <w:bookmarkEnd w:id="107"/>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155DFA0" w:rsidR="00A73122" w:rsidRPr="00055478" w:rsidRDefault="00A73122" w:rsidP="001B456D">
            <w:pPr>
              <w:pStyle w:val="Equao"/>
              <w:jc w:val="center"/>
              <w:rPr>
                <w:rFonts w:cs="Arial"/>
              </w:rPr>
            </w:pPr>
            <w:bookmarkStart w:id="108"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356EBE">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356EBE">
              <w:rPr>
                <w:rFonts w:cs="Arial"/>
                <w:noProof/>
              </w:rPr>
              <w:t>3</w:t>
            </w:r>
            <w:r w:rsidR="004416AC" w:rsidRPr="00055478">
              <w:rPr>
                <w:rFonts w:cs="Arial"/>
                <w:noProof/>
              </w:rPr>
              <w:fldChar w:fldCharType="end"/>
            </w:r>
            <w:r w:rsidRPr="00055478">
              <w:rPr>
                <w:rFonts w:cs="Arial"/>
              </w:rPr>
              <w:t>)</w:t>
            </w:r>
            <w:bookmarkEnd w:id="108"/>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D16CA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37453B2E" w:rsidR="000B5CA1" w:rsidRPr="00055478" w:rsidRDefault="000B5CA1" w:rsidP="00281750">
            <w:pPr>
              <w:pStyle w:val="Equao"/>
              <w:jc w:val="center"/>
              <w:rPr>
                <w:rFonts w:cs="Arial"/>
              </w:rPr>
            </w:pPr>
            <w:bookmarkStart w:id="109"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4</w:t>
            </w:r>
            <w:r w:rsidR="00CB7816">
              <w:rPr>
                <w:noProof/>
              </w:rPr>
              <w:fldChar w:fldCharType="end"/>
            </w:r>
            <w:r w:rsidRPr="00055478">
              <w:t>)</w:t>
            </w:r>
            <w:bookmarkEnd w:id="109"/>
          </w:p>
        </w:tc>
      </w:tr>
    </w:tbl>
    <w:p w14:paraId="6975C86C" w14:textId="2B001B5C"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rPr>
          <w:rFonts w:cs="Arial"/>
        </w:rPr>
        <w:t>(</w:t>
      </w:r>
      <w:r w:rsidR="00356EBE">
        <w:rPr>
          <w:rFonts w:cs="Arial"/>
          <w:noProof/>
        </w:rPr>
        <w:t>2</w:t>
      </w:r>
      <w:r w:rsidR="00356EBE" w:rsidRPr="00055478">
        <w:rPr>
          <w:rFonts w:cs="Arial"/>
          <w:noProof/>
        </w:rPr>
        <w:t>.</w:t>
      </w:r>
      <w:r w:rsidR="00356EBE">
        <w:rPr>
          <w:rFonts w:cs="Arial"/>
          <w:noProof/>
        </w:rPr>
        <w:t>3</w:t>
      </w:r>
      <w:r w:rsidR="00356EBE"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t>(</w:t>
      </w:r>
      <w:r w:rsidR="00356EBE">
        <w:rPr>
          <w:noProof/>
        </w:rPr>
        <w:t>2</w:t>
      </w:r>
      <w:r w:rsidR="00356EBE" w:rsidRPr="00055478">
        <w:rPr>
          <w:noProof/>
        </w:rPr>
        <w:t>.</w:t>
      </w:r>
      <w:r w:rsidR="00356EBE">
        <w:rPr>
          <w:noProof/>
        </w:rPr>
        <w:t>4</w:t>
      </w:r>
      <w:r w:rsidR="00356EBE"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D16CA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302DEB2E" w:rsidR="00055478" w:rsidRPr="0082702A" w:rsidRDefault="00055478" w:rsidP="00281750">
            <w:pPr>
              <w:pStyle w:val="Equao"/>
              <w:jc w:val="center"/>
              <w:rPr>
                <w:rFonts w:cs="Arial"/>
              </w:rPr>
            </w:pPr>
            <w:bookmarkStart w:id="110"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5</w:t>
            </w:r>
            <w:r w:rsidR="00CB7816">
              <w:rPr>
                <w:noProof/>
              </w:rPr>
              <w:fldChar w:fldCharType="end"/>
            </w:r>
            <w:r w:rsidRPr="0082702A">
              <w:t>)</w:t>
            </w:r>
            <w:bookmarkEnd w:id="110"/>
          </w:p>
        </w:tc>
      </w:tr>
    </w:tbl>
    <w:p w14:paraId="799BD753" w14:textId="67BD3F3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356EBE" w:rsidRPr="0082702A">
        <w:t>(</w:t>
      </w:r>
      <w:r w:rsidR="00356EBE">
        <w:rPr>
          <w:noProof/>
        </w:rPr>
        <w:t>2</w:t>
      </w:r>
      <w:r w:rsidR="00356EBE" w:rsidRPr="0082702A">
        <w:rPr>
          <w:noProof/>
        </w:rPr>
        <w:t>.</w:t>
      </w:r>
      <w:r w:rsidR="00356EBE">
        <w:rPr>
          <w:noProof/>
        </w:rPr>
        <w:t>5</w:t>
      </w:r>
      <w:r w:rsidR="00356EBE"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D16CA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00D038C4" w:rsidR="00055478" w:rsidRPr="0082702A" w:rsidRDefault="00055478" w:rsidP="00281750">
            <w:pPr>
              <w:pStyle w:val="Equao"/>
              <w:jc w:val="center"/>
              <w:rPr>
                <w:rFonts w:cs="Arial"/>
              </w:rPr>
            </w:pPr>
            <w:bookmarkStart w:id="111" w:name="_Ref532979563"/>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6</w:t>
            </w:r>
            <w:r w:rsidR="00CB7816">
              <w:rPr>
                <w:noProof/>
              </w:rPr>
              <w:fldChar w:fldCharType="end"/>
            </w:r>
            <w:r w:rsidRPr="0082702A">
              <w:t>)</w:t>
            </w:r>
            <w:bookmarkEnd w:id="111"/>
          </w:p>
        </w:tc>
      </w:tr>
    </w:tbl>
    <w:p w14:paraId="32F25C09" w14:textId="6ADE275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2</w:t>
      </w:r>
      <w:r w:rsidR="00356EBE" w:rsidRPr="001A5029">
        <w:rPr>
          <w:rFonts w:cs="Arial"/>
        </w:rPr>
        <w:t>)</w:t>
      </w:r>
      <w:r w:rsidRPr="00623E6C">
        <w:rPr>
          <w:rFonts w:cs="Arial"/>
        </w:rPr>
        <w:fldChar w:fldCharType="end"/>
      </w:r>
      <w:r w:rsidRPr="00623E6C">
        <w:rPr>
          <w:rFonts w:cs="Arial"/>
        </w:rPr>
        <w:t xml:space="preserve"> e substituindo em</w:t>
      </w:r>
      <w:r w:rsidR="00552C8C">
        <w:rPr>
          <w:rFonts w:cs="Arial"/>
        </w:rPr>
        <w:t xml:space="preserve"> </w:t>
      </w:r>
      <w:r w:rsidR="00552C8C">
        <w:rPr>
          <w:rFonts w:cs="Arial"/>
        </w:rPr>
        <w:fldChar w:fldCharType="begin"/>
      </w:r>
      <w:r w:rsidR="00552C8C">
        <w:rPr>
          <w:rFonts w:cs="Arial"/>
        </w:rPr>
        <w:instrText xml:space="preserve"> REF _Ref532979563 \h </w:instrText>
      </w:r>
      <w:r w:rsidR="00552C8C">
        <w:rPr>
          <w:rFonts w:cs="Arial"/>
        </w:rPr>
      </w:r>
      <w:r w:rsidR="00552C8C">
        <w:rPr>
          <w:rFonts w:cs="Arial"/>
        </w:rPr>
        <w:fldChar w:fldCharType="separate"/>
      </w:r>
      <w:r w:rsidR="00552C8C" w:rsidRPr="0082702A">
        <w:t>(</w:t>
      </w:r>
      <w:r w:rsidR="00552C8C">
        <w:rPr>
          <w:noProof/>
        </w:rPr>
        <w:t>2</w:t>
      </w:r>
      <w:r w:rsidR="00552C8C" w:rsidRPr="0082702A">
        <w:t>.</w:t>
      </w:r>
      <w:r w:rsidR="00552C8C">
        <w:rPr>
          <w:noProof/>
        </w:rPr>
        <w:t>6</w:t>
      </w:r>
      <w:r w:rsidR="00552C8C" w:rsidRPr="0082702A">
        <w:t>)</w:t>
      </w:r>
      <w:r w:rsidR="00552C8C">
        <w:rPr>
          <w:rFonts w:cs="Arial"/>
        </w:rPr>
        <w:fldChar w:fldCharType="end"/>
      </w:r>
      <w:r w:rsidR="00552C8C">
        <w:rPr>
          <w:rFonts w:cs="Arial"/>
        </w:rPr>
        <w:t xml:space="preserve"> </w:t>
      </w:r>
      <w:r w:rsidRPr="00623E6C">
        <w:rPr>
          <w:rFonts w:cs="Arial"/>
        </w:rPr>
        <w:t>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502FA232" w:rsidR="00A17B3B" w:rsidRPr="00623E6C" w:rsidRDefault="00D16CA0"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den>
                </m:f>
              </m:oMath>
            </m:oMathPara>
          </w:p>
        </w:tc>
        <w:tc>
          <w:tcPr>
            <w:tcW w:w="1184" w:type="dxa"/>
            <w:vAlign w:val="center"/>
          </w:tcPr>
          <w:p w14:paraId="7C0A51BC" w14:textId="1099CCCD" w:rsidR="00A17B3B" w:rsidRPr="00623E6C" w:rsidRDefault="00A17B3B" w:rsidP="00261A7E">
            <w:pPr>
              <w:pStyle w:val="Equao"/>
              <w:jc w:val="center"/>
              <w:rPr>
                <w:rFonts w:cs="Arial"/>
              </w:rPr>
            </w:pPr>
            <w:bookmarkStart w:id="112" w:name="_Ref532979638"/>
            <w:r w:rsidRPr="00623E6C">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7</w:t>
            </w:r>
            <w:r w:rsidR="00CB7816">
              <w:rPr>
                <w:noProof/>
              </w:rPr>
              <w:fldChar w:fldCharType="end"/>
            </w:r>
            <w:r w:rsidRPr="00623E6C">
              <w:t>)</w:t>
            </w:r>
            <w:bookmarkEnd w:id="112"/>
          </w:p>
        </w:tc>
      </w:tr>
    </w:tbl>
    <w:p w14:paraId="45570A0C" w14:textId="37B6B05F"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sidR="00552C8C">
        <w:rPr>
          <w:rFonts w:cs="Arial"/>
        </w:rPr>
        <w:fldChar w:fldCharType="begin"/>
      </w:r>
      <w:r w:rsidR="00552C8C">
        <w:rPr>
          <w:rFonts w:cs="Arial"/>
        </w:rPr>
        <w:instrText xml:space="preserve"> REF _Ref532979638 \h </w:instrText>
      </w:r>
      <w:r w:rsidR="00552C8C">
        <w:rPr>
          <w:rFonts w:cs="Arial"/>
        </w:rPr>
      </w:r>
      <w:r w:rsidR="00552C8C">
        <w:rPr>
          <w:rFonts w:cs="Arial"/>
        </w:rPr>
        <w:fldChar w:fldCharType="separate"/>
      </w:r>
      <w:r w:rsidR="00552C8C" w:rsidRPr="00623E6C">
        <w:t>(</w:t>
      </w:r>
      <w:r w:rsidR="00552C8C">
        <w:rPr>
          <w:noProof/>
        </w:rPr>
        <w:t>2</w:t>
      </w:r>
      <w:r w:rsidR="00552C8C" w:rsidRPr="00623E6C">
        <w:t>.</w:t>
      </w:r>
      <w:r w:rsidR="00552C8C">
        <w:rPr>
          <w:noProof/>
        </w:rPr>
        <w:t>7</w:t>
      </w:r>
      <w:r w:rsidR="00552C8C" w:rsidRPr="00623E6C">
        <w:t>)</w:t>
      </w:r>
      <w:r w:rsidR="00552C8C">
        <w:rPr>
          <w:rFonts w:cs="Arial"/>
        </w:rPr>
        <w:fldChar w:fldCharType="end"/>
      </w:r>
      <w:r>
        <w:rPr>
          <w:rFonts w:cs="Arial"/>
        </w:rPr>
        <w:fldChar w:fldCharType="begin"/>
      </w:r>
      <w:r>
        <w:rPr>
          <w:rFonts w:cs="Arial"/>
        </w:rPr>
        <w:instrText xml:space="preserve"> REF _Ref530308894 \h </w:instrText>
      </w:r>
      <w:r>
        <w:rPr>
          <w:rFonts w:cs="Arial"/>
        </w:rPr>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3"/>
      <w:r w:rsidR="00F572EF" w:rsidRPr="001A5029">
        <w:rPr>
          <w:rFonts w:cs="Arial"/>
        </w:rPr>
        <w:t>sobredeterminado</w:t>
      </w:r>
      <w:commentRangeEnd w:id="113"/>
      <w:r w:rsidR="00C00C4F">
        <w:rPr>
          <w:rStyle w:val="Refdecomentrio"/>
        </w:rPr>
        <w:commentReference w:id="113"/>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0F8A9E06"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w:t>
      </w:r>
      <w:r w:rsidR="00552C8C">
        <w:rPr>
          <w:rFonts w:cs="Arial"/>
        </w:rPr>
        <w:t>eu em determinada posição (</w:t>
      </w:r>
      <w:proofErr w:type="gramStart"/>
      <w:r w:rsidR="00552C8C">
        <w:rPr>
          <w:rFonts w:cs="Arial"/>
        </w:rPr>
        <w:t>x,y</w:t>
      </w:r>
      <w:proofErr w:type="gramEnd"/>
      <w:r w:rsidR="00552C8C">
        <w:rPr>
          <w:rFonts w:cs="Arial"/>
        </w:rPr>
        <w:t xml:space="preserve">), no instante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56479CA1" w:rsidR="00662A17" w:rsidRPr="001A5029" w:rsidRDefault="0082702A" w:rsidP="00CA3F2E">
            <w:pPr>
              <w:pStyle w:val="Equao"/>
              <w:jc w:val="center"/>
              <w:rPr>
                <w:rFonts w:cs="Arial"/>
              </w:rPr>
            </w:pPr>
            <w:bookmarkStart w:id="114"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bookmarkEnd w:id="114"/>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23727E46" w:rsidR="0082702A" w:rsidRPr="001A5029" w:rsidRDefault="0082702A" w:rsidP="00CA3F2E">
            <w:pPr>
              <w:pStyle w:val="Equao"/>
              <w:jc w:val="center"/>
              <w:rPr>
                <w:rFonts w:cs="Arial"/>
              </w:rPr>
            </w:pPr>
            <w:bookmarkStart w:id="115"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bookmarkEnd w:id="115"/>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2FE08FA" w:rsidR="0082702A" w:rsidRPr="001A5029" w:rsidRDefault="0082702A" w:rsidP="00CA3F2E">
            <w:pPr>
              <w:pStyle w:val="Equao"/>
              <w:jc w:val="center"/>
              <w:rPr>
                <w:rFonts w:cs="Arial"/>
              </w:rPr>
            </w:pPr>
            <w:bookmarkStart w:id="116"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bookmarkEnd w:id="116"/>
          </w:p>
        </w:tc>
      </w:tr>
    </w:tbl>
    <w:p w14:paraId="080BE6DC" w14:textId="4CDE0FC9" w:rsidR="00A17B3B" w:rsidRDefault="00A17B3B" w:rsidP="00A17B3B">
      <w:pPr>
        <w:ind w:firstLine="0"/>
        <w:rPr>
          <w:rFonts w:cs="Arial"/>
        </w:rPr>
      </w:pPr>
      <w:r>
        <w:rPr>
          <w:rFonts w:cs="Arial"/>
        </w:rPr>
        <w:t>Onde</w:t>
      </w:r>
      <w:r w:rsidR="00BC726C">
        <w:rPr>
          <w:rFonts w:cs="Arial"/>
        </w:rPr>
        <w:t xml:space="preserve">, para um sensor instalado na posição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oMath>
      <w:r>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D16CA0"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p>
        </w:tc>
        <w:tc>
          <w:tcPr>
            <w:tcW w:w="962" w:type="dxa"/>
            <w:vAlign w:val="center"/>
          </w:tcPr>
          <w:p w14:paraId="3F6F0EDD" w14:textId="2069FB1F"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356EBE">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356EBE">
              <w:rPr>
                <w:noProof/>
              </w:rPr>
              <w:t>11</w:t>
            </w:r>
            <w:r w:rsidR="0002485E">
              <w:rPr>
                <w:noProof/>
              </w:rPr>
              <w:fldChar w:fldCharType="end"/>
            </w:r>
            <w:r w:rsidRPr="0082702A">
              <w:t>)</w:t>
            </w:r>
          </w:p>
        </w:tc>
      </w:tr>
    </w:tbl>
    <w:p w14:paraId="600F5687" w14:textId="77777777" w:rsidR="0066230B" w:rsidRDefault="00140B2C" w:rsidP="00BE26A6">
      <w:pPr>
        <w:rPr>
          <w:rFonts w:cs="Arial"/>
        </w:rPr>
      </w:pPr>
      <w:r w:rsidRPr="001A5029">
        <w:rPr>
          <w:rFonts w:cs="Arial"/>
        </w:rPr>
        <w:t xml:space="preserve">A localização da fonte é então calculada a partir da minimização da função erro, com um </w:t>
      </w:r>
      <w:r w:rsidR="00BC726C">
        <w:rPr>
          <w:rFonts w:cs="Arial"/>
        </w:rPr>
        <w:t>valor</w:t>
      </w:r>
      <w:r w:rsidRPr="001A5029">
        <w:rPr>
          <w:rFonts w:cs="Arial"/>
        </w:rPr>
        <w:t xml:space="preserve"> inicial que pode ser a média geométrica da posição dos três sensores que apres</w:t>
      </w:r>
      <w:r w:rsidR="0066230B">
        <w:rPr>
          <w:rFonts w:cs="Arial"/>
        </w:rPr>
        <w:t>entaram menor tempo de chegada.</w:t>
      </w:r>
    </w:p>
    <w:p w14:paraId="6FAF8653" w14:textId="12479AEE" w:rsidR="00140B2C" w:rsidRPr="001A5029" w:rsidRDefault="00140B2C" w:rsidP="00BE26A6">
      <w:pPr>
        <w:rPr>
          <w:rFonts w:cs="Arial"/>
        </w:rPr>
      </w:pP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7" w:name="_Toc532324139"/>
      <w:r w:rsidRPr="001A5029">
        <w:rPr>
          <w:rFonts w:cs="Arial"/>
        </w:rPr>
        <w:t>Geodésica</w:t>
      </w:r>
      <w:bookmarkEnd w:id="117"/>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01CBB76E"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356EBE" w:rsidRPr="00DF66DF">
        <w:t xml:space="preserve">Figura </w:t>
      </w:r>
      <w:r w:rsidR="00356EBE">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35FE7E38" w:rsidR="006C2EBA" w:rsidRPr="00DF66DF" w:rsidRDefault="00394ABE" w:rsidP="00DF66DF">
      <w:pPr>
        <w:pStyle w:val="Legenda"/>
      </w:pPr>
      <w:bookmarkStart w:id="118" w:name="_Ref530344942"/>
      <w:bookmarkStart w:id="119" w:name="_Ref530344927"/>
      <w:bookmarkStart w:id="120" w:name="_Toc532324094"/>
      <w:r w:rsidRPr="00DF66D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19</w:t>
      </w:r>
      <w:r w:rsidR="000A322C">
        <w:rPr>
          <w:noProof/>
        </w:rPr>
        <w:fldChar w:fldCharType="end"/>
      </w:r>
      <w:bookmarkEnd w:id="118"/>
      <w:r w:rsidRPr="00DF66DF">
        <w:t xml:space="preserve"> - Grandezas em um </w:t>
      </w:r>
      <w:r w:rsidR="00EB7B03" w:rsidRPr="00DF66DF">
        <w:t>elipsoide</w:t>
      </w:r>
      <w:r w:rsidRPr="00DF66DF">
        <w:t xml:space="preserve"> de revolução</w:t>
      </w:r>
      <w:bookmarkEnd w:id="119"/>
      <w:bookmarkEnd w:id="120"/>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7A3D3909"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trabalho, é definid</w:t>
      </w:r>
      <w:r w:rsidR="00CE21F5">
        <w:rPr>
          <w:rFonts w:cs="Arial"/>
        </w:rPr>
        <w:t>a</w:t>
      </w:r>
      <w:r>
        <w:rPr>
          <w:rFonts w:cs="Arial"/>
        </w:rPr>
        <w:t xml:space="preserve">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1" w:name="_Hlk528088645"/>
      <w:r w:rsidR="0091318C">
        <w:rPr>
          <w:rFonts w:cs="Arial"/>
        </w:rPr>
        <w:t xml:space="preserve">que oferece essas ferramentas. Chamada </w:t>
      </w:r>
      <w:r w:rsidR="00140B2C" w:rsidRPr="0026475A">
        <w:rPr>
          <w:rFonts w:cs="Arial"/>
          <w:i/>
        </w:rPr>
        <w:t>Geographiclib</w:t>
      </w:r>
      <w:bookmarkEnd w:id="121"/>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2" w:name="_Toc532324140"/>
      <w:r>
        <w:t>Evolução diferencial</w:t>
      </w:r>
      <w:bookmarkEnd w:id="122"/>
    </w:p>
    <w:p w14:paraId="2E4EC2CF" w14:textId="76115D36"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não ser preciso determinar o gradiente da função objetivo, </w:t>
      </w:r>
      <w:r w:rsidR="007E256A">
        <w:rPr>
          <w:rFonts w:cs="Arial"/>
        </w:rPr>
        <w:t xml:space="preserve">pois existem situações em </w:t>
      </w:r>
      <w:r w:rsidR="007E256A">
        <w:rPr>
          <w:rFonts w:cs="Arial"/>
        </w:rPr>
        <w:lastRenderedPageBreak/>
        <w:t>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02698A2E" w:rsidR="001F166E" w:rsidRPr="001F166E" w:rsidRDefault="001F166E" w:rsidP="001F166E">
      <w:pPr>
        <w:rPr>
          <w:rFonts w:cs="Arial"/>
        </w:rPr>
      </w:pPr>
      <w:r w:rsidRPr="001F166E">
        <w:rPr>
          <w:rFonts w:cs="Arial"/>
        </w:rPr>
        <w:t xml:space="preserve">O PCS pode possuir diversos parâmetros, portanto </w:t>
      </w:r>
      <w:r w:rsidR="00CE21F5">
        <w:rPr>
          <w:rFonts w:cs="Arial"/>
        </w:rPr>
        <w:t>esse</w:t>
      </w:r>
      <w:r w:rsidRPr="001F166E">
        <w:rPr>
          <w:rFonts w:cs="Arial"/>
        </w:rPr>
        <w:t xml:space="preserve"> é um vetor de dimensão igual ao número de parâmetros existentes. O objetivo do método de otimização é minimizar o valor d</w:t>
      </w:r>
      <w:r w:rsidR="00CE21F5">
        <w:rPr>
          <w:rFonts w:cs="Arial"/>
        </w:rPr>
        <w:t>e uma função objetivo quando ess</w:t>
      </w:r>
      <w:r w:rsidRPr="001F166E">
        <w:rPr>
          <w:rFonts w:cs="Arial"/>
        </w:rPr>
        <w:t>a recebe como argumento os parâmetros do PCS.</w:t>
      </w:r>
    </w:p>
    <w:p w14:paraId="5E38644C" w14:textId="77777777" w:rsidR="001F166E" w:rsidRPr="00B03AB9" w:rsidRDefault="001F166E" w:rsidP="001F166E">
      <w:pPr>
        <w:pStyle w:val="Ttulo4TCC"/>
      </w:pPr>
      <w:bookmarkStart w:id="123" w:name="_Toc532324141"/>
      <w:r w:rsidRPr="00B03AB9">
        <w:t>Mutação</w:t>
      </w:r>
      <w:bookmarkEnd w:id="123"/>
    </w:p>
    <w:p w14:paraId="346C9772" w14:textId="685F7974" w:rsidR="001F166E" w:rsidRDefault="001F166E" w:rsidP="001F166E">
      <w:pPr>
        <w:ind w:firstLine="708"/>
      </w:pPr>
      <w:r w:rsidRPr="00B03AB9">
        <w:t>A operação de mutação gera</w:t>
      </w:r>
      <w:r w:rsidR="00CE21F5">
        <w:t xml:space="preserve"> um PCS a partir de três outros. P</w:t>
      </w:r>
      <w:r w:rsidRPr="00B03AB9">
        <w:t>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D16CA0"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B42B88"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D16CA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D16CA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D16CA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7AD792C" w:rsidR="001F166E" w:rsidRPr="00B03AB9" w:rsidRDefault="001F166E" w:rsidP="001F166E">
      <w:r w:rsidRPr="00B03AB9">
        <w:t>Para a operação de mutação ainda deve ser definido um valor de taxa de recombinação, rela</w:t>
      </w:r>
      <w:r w:rsidR="00CE21F5">
        <w:t>cionada</w:t>
      </w:r>
      <w:r w:rsidRPr="00B03AB9">
        <w:t xml:space="preserve"> à probabilidade de ocorrer mutação numa população.</w:t>
      </w:r>
    </w:p>
    <w:p w14:paraId="1F5A65C8" w14:textId="77777777" w:rsidR="001F166E" w:rsidRPr="00B03AB9" w:rsidRDefault="001F166E" w:rsidP="001F166E">
      <w:pPr>
        <w:pStyle w:val="Ttulo4TCC"/>
      </w:pPr>
      <w:bookmarkStart w:id="124" w:name="_Toc532324142"/>
      <w:r w:rsidRPr="00B03AB9">
        <w:t>Cruzamento</w:t>
      </w:r>
      <w:bookmarkEnd w:id="124"/>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0CC4ED50" w:rsidR="001F166E" w:rsidRDefault="001F166E" w:rsidP="001F166E">
      <w:pPr>
        <w:ind w:firstLine="708"/>
      </w:pPr>
      <w:r w:rsidRPr="00B03AB9">
        <w:t>Esta operação consiste em gerar</w:t>
      </w:r>
      <w:r>
        <w:t xml:space="preserve"> um novo PCS a partir da alteração de alguns parâmetros do ponto original. Para isso é seguida a regra </w:t>
      </w:r>
      <w:r w:rsidR="00CE21F5">
        <w:t>a seguir:</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D16CA0"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93AD700"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PargrafodaLista"/>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D16CA0"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5" w:name="_Toc532324143"/>
      <w:r>
        <w:t>Seleção</w:t>
      </w:r>
      <w:bookmarkEnd w:id="125"/>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2A9526D4" w:rsidR="00236A60" w:rsidRDefault="00236A60" w:rsidP="00236A60">
      <w:r>
        <w:t>Existem diversas abordagens utilizada</w:t>
      </w:r>
      <w:r w:rsidR="00CE21F5">
        <w:t>s para a seleção de indivíduos. U</w:t>
      </w:r>
      <w:r>
        <w:t>ma das mais simples, mas ainda assim amplamente utilizada</w:t>
      </w:r>
      <w:r w:rsidR="00CE21F5">
        <w:t>,</w:t>
      </w:r>
      <w:r>
        <w:t xml:space="preserve">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6" w:name="_Toc532324144"/>
      <w:r>
        <w:t>Implementação</w:t>
      </w:r>
      <w:bookmarkEnd w:id="126"/>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7" w:name="_Ref530341663"/>
      <w:bookmarkStart w:id="128" w:name="_Toc532324145"/>
      <w:r w:rsidR="005E6459" w:rsidRPr="001A5029">
        <w:rPr>
          <w:rFonts w:cs="Arial"/>
        </w:rPr>
        <w:lastRenderedPageBreak/>
        <w:t>Método</w:t>
      </w:r>
      <w:r w:rsidR="0044442E">
        <w:rPr>
          <w:rFonts w:cs="Arial"/>
        </w:rPr>
        <w:t xml:space="preserve"> de seccionamento</w:t>
      </w:r>
      <w:bookmarkEnd w:id="127"/>
      <w:bookmarkEnd w:id="128"/>
    </w:p>
    <w:p w14:paraId="58BA4D8F" w14:textId="5FC96E30"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acurácia</w:t>
      </w:r>
      <w:r w:rsidR="00CE21F5">
        <w:rPr>
          <w:rFonts w:cs="Arial"/>
        </w:rPr>
        <w:t xml:space="preserve"> excessiva</w:t>
      </w:r>
      <w:r w:rsidRPr="006F5A23">
        <w:rPr>
          <w:rFonts w:cs="Arial"/>
        </w:rPr>
        <w:t xml:space="preserve"> da localização devido </w:t>
      </w:r>
      <w:r w:rsidR="00CE21F5">
        <w:rPr>
          <w:rFonts w:cs="Arial"/>
        </w:rPr>
        <w:t>à</w:t>
      </w:r>
      <w:r w:rsidRPr="006F5A23">
        <w:rPr>
          <w:rFonts w:cs="Arial"/>
        </w:rPr>
        <w:t xml:space="preserve">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29"/>
      <w:r w:rsidR="00BC393F" w:rsidRPr="001A5029">
        <w:rPr>
          <w:rFonts w:cs="Arial"/>
        </w:rPr>
        <w:t>s</w:t>
      </w:r>
      <w:r w:rsidR="00DA060F">
        <w:rPr>
          <w:rFonts w:cs="Arial"/>
        </w:rPr>
        <w:t>s</w:t>
      </w:r>
      <w:r w:rsidR="00BC393F" w:rsidRPr="001A5029">
        <w:rPr>
          <w:rFonts w:cs="Arial"/>
        </w:rPr>
        <w:t xml:space="preserve">a </w:t>
      </w:r>
      <w:commentRangeEnd w:id="129"/>
      <w:r w:rsidR="00C00C4F">
        <w:rPr>
          <w:rStyle w:val="Refdecomentrio"/>
        </w:rPr>
        <w:commentReference w:id="129"/>
      </w:r>
      <w:r w:rsidR="00BC393F" w:rsidRPr="001A5029">
        <w:rPr>
          <w:rFonts w:cs="Arial"/>
        </w:rPr>
        <w:t>técnica será referenciada no decorrer do trabalho como Seccionamento.</w:t>
      </w:r>
    </w:p>
    <w:p w14:paraId="38D1CE51" w14:textId="68957001"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0"/>
      <w:r w:rsidRPr="001A5029">
        <w:rPr>
          <w:rFonts w:cs="Arial"/>
        </w:rPr>
        <w:t>um</w:t>
      </w:r>
      <w:commentRangeEnd w:id="130"/>
      <w:r w:rsidR="00C00C4F">
        <w:rPr>
          <w:rStyle w:val="Refdecomentrio"/>
        </w:rPr>
        <w:commentReference w:id="130"/>
      </w:r>
      <w:r w:rsidRPr="001A5029">
        <w:rPr>
          <w:rFonts w:cs="Arial"/>
        </w:rPr>
        <w:t xml:space="preserve"> plano que seja paralelo ao eixo de revolução do elipsoide e que contenha os dois pontos.</w:t>
      </w:r>
      <w:r w:rsidR="00CE21F5">
        <w:rPr>
          <w:rFonts w:cs="Arial"/>
        </w:rPr>
        <w:t xml:space="preserve"> Esta abordagem</w:t>
      </w:r>
      <w:r w:rsidR="00037CF1" w:rsidRPr="001A5029">
        <w:rPr>
          <w:rFonts w:cs="Arial"/>
        </w:rPr>
        <w:t xml:space="preserve"> é descrita na sequência.</w:t>
      </w:r>
    </w:p>
    <w:p w14:paraId="63E4D91B" w14:textId="77777777" w:rsidR="00037CF1" w:rsidRPr="001A5029" w:rsidRDefault="00037CF1" w:rsidP="00037CF1">
      <w:pPr>
        <w:pStyle w:val="Ttulo3"/>
        <w:rPr>
          <w:rFonts w:cs="Arial"/>
        </w:rPr>
      </w:pPr>
      <w:bookmarkStart w:id="131" w:name="_Toc532324146"/>
      <w:r w:rsidRPr="001A5029">
        <w:rPr>
          <w:rFonts w:cs="Arial"/>
        </w:rPr>
        <w:t>Coordenadas auxiliares</w:t>
      </w:r>
      <w:bookmarkEnd w:id="131"/>
    </w:p>
    <w:p w14:paraId="5D69DF49" w14:textId="5CCDE6AC"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w:t>
      </w:r>
      <w:r w:rsidR="00CE21F5">
        <w:rPr>
          <w:rFonts w:cs="Arial"/>
        </w:rPr>
        <w:t>erminam sua altura relativa ness</w:t>
      </w:r>
      <w:r w:rsidR="001A6803" w:rsidRPr="001A5029">
        <w:rPr>
          <w:rFonts w:cs="Arial"/>
        </w:rPr>
        <w:t>e.</w:t>
      </w:r>
    </w:p>
    <w:p w14:paraId="41A7E4BD" w14:textId="761F35BD" w:rsidR="001A6803" w:rsidRPr="001A5029" w:rsidRDefault="00CE21F5" w:rsidP="00037CF1">
      <w:pPr>
        <w:rPr>
          <w:rFonts w:cs="Arial"/>
        </w:rPr>
      </w:pPr>
      <w:r>
        <w:rPr>
          <w:rFonts w:cs="Arial"/>
        </w:rPr>
        <w:t>Ess</w:t>
      </w:r>
      <w:r w:rsidR="00D92E62" w:rsidRPr="001A5029">
        <w:rPr>
          <w:rFonts w:cs="Arial"/>
        </w:rPr>
        <w:t xml:space="preserve">es pontos devem ser determinados a partir das informações conhecidas dos pontos, as quais são a distância do ponto </w:t>
      </w:r>
      <w:r w:rsidR="00DA060F">
        <w:rPr>
          <w:rFonts w:cs="Arial"/>
        </w:rPr>
        <w:t xml:space="preserve">a </w:t>
      </w:r>
      <w:r w:rsidR="00D92E62" w:rsidRPr="001A5029">
        <w:rPr>
          <w:rFonts w:cs="Arial"/>
        </w:rPr>
        <w:t>uma geratriz do corpo cilíndrico e a distância do ponto à interface tampo/corpo.</w:t>
      </w:r>
      <w:r>
        <w:rPr>
          <w:rFonts w:cs="Arial"/>
        </w:rPr>
        <w:t xml:space="preserve"> Ess</w:t>
      </w:r>
      <w:r w:rsidR="00C100A3" w:rsidRPr="001A5029">
        <w:rPr>
          <w:rFonts w:cs="Arial"/>
        </w:rPr>
        <w:t>as são as informações usadas para se localizar um ponto na superfície do tampo por serem as mais fáceis de se obter</w:t>
      </w:r>
      <w:r w:rsidR="00DA060F">
        <w:rPr>
          <w:rFonts w:cs="Arial"/>
        </w:rPr>
        <w:t>. Em uma</w:t>
      </w:r>
      <w:r w:rsidR="00C100A3" w:rsidRPr="001A5029">
        <w:rPr>
          <w:rFonts w:cs="Arial"/>
        </w:rPr>
        <w:t xml:space="preserve"> situa</w:t>
      </w:r>
      <w:r>
        <w:rPr>
          <w:rFonts w:cs="Arial"/>
        </w:rPr>
        <w:t>ção de trabalho em campo, ess</w:t>
      </w:r>
      <w:r w:rsidR="00C100A3" w:rsidRPr="001A5029">
        <w:rPr>
          <w:rFonts w:cs="Arial"/>
        </w:rPr>
        <w:t>as informações podem ser obtidas com o auxílio de uma fita métrica flexível.</w:t>
      </w:r>
    </w:p>
    <w:p w14:paraId="60FEEBBE" w14:textId="258D5F3E"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2"/>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356EBE" w:rsidRPr="00356EBE">
        <w:rPr>
          <w:rFonts w:cs="Arial"/>
        </w:rPr>
        <w:t>Figura 20</w:t>
      </w:r>
      <w:r w:rsidR="00450C9B">
        <w:fldChar w:fldCharType="end"/>
      </w:r>
      <w:commentRangeEnd w:id="132"/>
      <w:r w:rsidR="00C00C4F">
        <w:rPr>
          <w:rStyle w:val="Refdecomentrio"/>
        </w:rPr>
        <w:commentReference w:id="132"/>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D16CA0" w:rsidRDefault="00D16CA0"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D16CA0" w:rsidRDefault="00D16CA0"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D16CA0" w:rsidRDefault="00D16CA0"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D16CA0" w:rsidRDefault="00D16CA0"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D16CA0" w:rsidRDefault="00D16CA0"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D16CA0" w:rsidRDefault="00D16CA0"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0CCF8E33" w:rsidR="00C100A3" w:rsidRDefault="00912460" w:rsidP="00DF66DF">
      <w:pPr>
        <w:pStyle w:val="Legenda"/>
      </w:pPr>
      <w:bookmarkStart w:id="133" w:name="_Ref524276714"/>
      <w:bookmarkStart w:id="134"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356EBE">
        <w:rPr>
          <w:noProof/>
        </w:rPr>
        <w:t>20</w:t>
      </w:r>
      <w:r w:rsidR="004416AC" w:rsidRPr="001A5029">
        <w:rPr>
          <w:noProof/>
        </w:rPr>
        <w:fldChar w:fldCharType="end"/>
      </w:r>
      <w:bookmarkEnd w:id="133"/>
      <w:r w:rsidRPr="001A5029">
        <w:t xml:space="preserve"> - Identificação das coordenadas x e s</w:t>
      </w:r>
      <w:bookmarkEnd w:id="134"/>
    </w:p>
    <w:p w14:paraId="69098CCE" w14:textId="17EC31FC" w:rsidR="00DF66DF" w:rsidRPr="00DF66DF" w:rsidRDefault="00DF66DF" w:rsidP="00DF66DF">
      <w:pPr>
        <w:pStyle w:val="Legenda"/>
      </w:pPr>
      <w:r>
        <w:t>Fonte: Os autores</w:t>
      </w:r>
    </w:p>
    <w:p w14:paraId="4B7975EF" w14:textId="14453F31"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5"/>
      <w:r w:rsidRPr="001A5029">
        <w:rPr>
          <w:rFonts w:cs="Arial"/>
        </w:rPr>
        <w:t xml:space="preserve">ssas </w:t>
      </w:r>
      <w:commentRangeEnd w:id="135"/>
      <w:r w:rsidR="00C00C4F">
        <w:rPr>
          <w:rStyle w:val="Refdecomentrio"/>
        </w:rPr>
        <w:commentReference w:id="135"/>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6"/>
      <w:commentRangeEnd w:id="136"/>
      <w:r w:rsidR="00C00C4F">
        <w:rPr>
          <w:rStyle w:val="Refdecomentrio"/>
        </w:rPr>
        <w:commentReference w:id="136"/>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356EBE" w:rsidRPr="001A5029">
        <w:rPr>
          <w:rFonts w:cs="Arial"/>
        </w:rPr>
        <w:t xml:space="preserve">Figura </w:t>
      </w:r>
      <w:r w:rsidR="00356EBE">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7"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D16CA0" w:rsidRPr="001E1B67" w:rsidRDefault="00D16CA0"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D16CA0" w:rsidRPr="001E1B67" w:rsidRDefault="00D16CA0"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D16CA0" w:rsidRDefault="00D16CA0"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D16CA0" w:rsidRPr="00C43C6C" w:rsidRDefault="00D16CA0"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D16CA0" w:rsidRPr="00C43C6C" w:rsidRDefault="00D16CA0"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D16CA0" w:rsidRPr="001E1B67" w:rsidRDefault="00D16CA0"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D16CA0" w:rsidRPr="001E1B67" w:rsidRDefault="00D16CA0"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D16CA0" w:rsidRDefault="00D16CA0"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D16CA0" w:rsidRPr="00C43C6C" w:rsidRDefault="00D16CA0"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D16CA0" w:rsidRPr="00C43C6C" w:rsidRDefault="00D16CA0"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1BFEF496" w:rsidR="00C131FB" w:rsidRDefault="00D83E9D" w:rsidP="00D83E9D">
      <w:pPr>
        <w:pStyle w:val="Legenda"/>
        <w:rPr>
          <w:rFonts w:cs="Arial"/>
        </w:rPr>
      </w:pPr>
      <w:bookmarkStart w:id="138" w:name="_Ref529140938"/>
      <w:bookmarkStart w:id="139"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21</w:t>
      </w:r>
      <w:r w:rsidR="004416AC" w:rsidRPr="001A5029">
        <w:rPr>
          <w:rFonts w:cs="Arial"/>
          <w:noProof/>
        </w:rPr>
        <w:fldChar w:fldCharType="end"/>
      </w:r>
      <w:bookmarkEnd w:id="137"/>
      <w:bookmarkEnd w:id="138"/>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39"/>
    </w:p>
    <w:p w14:paraId="7A26D8E0" w14:textId="77777777" w:rsidR="00DF66DF" w:rsidRPr="00DF66DF" w:rsidRDefault="00DF66DF" w:rsidP="00DF66DF">
      <w:pPr>
        <w:pStyle w:val="Legenda"/>
      </w:pPr>
      <w:r>
        <w:t>Fonte: Os autores</w:t>
      </w:r>
    </w:p>
    <w:p w14:paraId="0B99537E" w14:textId="5026B440"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00B315A6">
        <w:rPr>
          <w:rFonts w:cs="Arial"/>
        </w:rPr>
        <w:t xml:space="preserve"> e o ângulo que a reta que liga a origem ao ponto P0</w:t>
      </w:r>
      <w:r w:rsidRPr="001A5029">
        <w:rPr>
          <w:rFonts w:cs="Arial"/>
        </w:rPr>
        <w:t xml:space="preserve"> forma com o eixo x’</w:t>
      </w:r>
      <w:r w:rsidR="004833E4" w:rsidRPr="001A5029">
        <w:rPr>
          <w:rFonts w:cs="Arial"/>
        </w:rPr>
        <w:t>, denominado de λ, que é a longitude do ponto no elipsoide.</w:t>
      </w:r>
    </w:p>
    <w:p w14:paraId="1424B0A3" w14:textId="7D2FB81A"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1</w:t>
      </w:r>
      <w:r w:rsidR="00356EBE"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06E45AB0" w:rsidR="00CA3F2E" w:rsidRPr="001A5029" w:rsidRDefault="00CA3F2E" w:rsidP="00A3122A">
            <w:pPr>
              <w:pStyle w:val="Equao"/>
              <w:jc w:val="center"/>
              <w:rPr>
                <w:rFonts w:cs="Arial"/>
              </w:rPr>
            </w:pPr>
            <w:bookmarkStart w:id="140"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w:t>
            </w:r>
            <w:r w:rsidR="004416AC" w:rsidRPr="001A5029">
              <w:rPr>
                <w:rFonts w:cs="Arial"/>
                <w:noProof/>
              </w:rPr>
              <w:fldChar w:fldCharType="end"/>
            </w:r>
            <w:r w:rsidRPr="001A5029">
              <w:rPr>
                <w:rFonts w:cs="Arial"/>
              </w:rPr>
              <w:t>)</w:t>
            </w:r>
            <w:bookmarkEnd w:id="140"/>
          </w:p>
        </w:tc>
      </w:tr>
    </w:tbl>
    <w:p w14:paraId="44908B72" w14:textId="77777777" w:rsidR="009E348E" w:rsidRPr="001A5029" w:rsidRDefault="009E348E" w:rsidP="00DA060F">
      <w:pPr>
        <w:ind w:firstLine="0"/>
        <w:rPr>
          <w:rFonts w:cs="Arial"/>
        </w:rPr>
      </w:pPr>
      <w:commentRangeStart w:id="141"/>
      <w:r w:rsidRPr="001A5029">
        <w:rPr>
          <w:rFonts w:cs="Arial"/>
        </w:rPr>
        <w:t>Ond</w:t>
      </w:r>
      <w:commentRangeEnd w:id="141"/>
      <w:r w:rsidR="00C00C4F">
        <w:rPr>
          <w:rStyle w:val="Refdecomentrio"/>
        </w:rPr>
        <w:commentReference w:id="141"/>
      </w:r>
      <w:r w:rsidRPr="001A5029">
        <w:rPr>
          <w:rFonts w:cs="Arial"/>
        </w:rPr>
        <w:t>e D é o diâmetro externo do cilindro.</w:t>
      </w:r>
    </w:p>
    <w:p w14:paraId="78426FE6" w14:textId="2A0563C1"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B315A6">
        <w:rPr>
          <w:rFonts w:cs="Arial"/>
        </w:rPr>
        <w:t xml:space="preserve"> Ess</w:t>
      </w:r>
      <w:r w:rsidR="00493402" w:rsidRPr="001A5029">
        <w:rPr>
          <w:rFonts w:cs="Arial"/>
        </w:rPr>
        <w:t xml:space="preserve">e método consiste em aproximar o comprimento do arco de elipse a partir a soma do comprimento de secantes. Na </w:t>
      </w:r>
      <w:commentRangeStart w:id="142"/>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noProof/>
        </w:rPr>
        <w:t>22</w:t>
      </w:r>
      <w:r w:rsidR="004416AC" w:rsidRPr="001A5029">
        <w:rPr>
          <w:rFonts w:cs="Arial"/>
        </w:rPr>
        <w:fldChar w:fldCharType="end"/>
      </w:r>
      <w:commentRangeEnd w:id="142"/>
      <w:r w:rsidR="00C00C4F">
        <w:rPr>
          <w:rStyle w:val="Refdecomentrio"/>
        </w:rPr>
        <w:commentReference w:id="142"/>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1C2923B1" w:rsidR="00493402" w:rsidRDefault="00493402" w:rsidP="00493402">
      <w:pPr>
        <w:pStyle w:val="Legenda"/>
        <w:rPr>
          <w:rFonts w:cs="Arial"/>
        </w:rPr>
      </w:pPr>
      <w:bookmarkStart w:id="143" w:name="_Ref524281936"/>
      <w:bookmarkStart w:id="144"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22</w:t>
      </w:r>
      <w:r w:rsidR="004416AC" w:rsidRPr="001A5029">
        <w:rPr>
          <w:rFonts w:cs="Arial"/>
          <w:noProof/>
        </w:rPr>
        <w:fldChar w:fldCharType="end"/>
      </w:r>
      <w:bookmarkEnd w:id="143"/>
      <w:r w:rsidRPr="001A5029">
        <w:rPr>
          <w:rFonts w:cs="Arial"/>
        </w:rPr>
        <w:t xml:space="preserve"> - Secante da elipse</w:t>
      </w:r>
      <w:bookmarkEnd w:id="144"/>
    </w:p>
    <w:p w14:paraId="658CABED" w14:textId="77777777" w:rsidR="00DF66DF" w:rsidRPr="00DF66DF" w:rsidRDefault="00DF66DF" w:rsidP="00DF66DF">
      <w:pPr>
        <w:pStyle w:val="Legenda"/>
      </w:pPr>
      <w:r>
        <w:t>Fonte: Os autores</w:t>
      </w:r>
    </w:p>
    <w:p w14:paraId="49BE0F55" w14:textId="7CF4479A" w:rsidR="009E348E" w:rsidRPr="001A5029" w:rsidRDefault="00D16CF4" w:rsidP="00D83E9D">
      <w:pPr>
        <w:rPr>
          <w:rFonts w:cs="Arial"/>
        </w:rPr>
      </w:pPr>
      <w:r w:rsidRPr="001A5029">
        <w:rPr>
          <w:rFonts w:cs="Arial"/>
        </w:rPr>
        <w:t xml:space="preserve">Para um dR suficientemente pequeno, </w:t>
      </w:r>
      <w:commentRangeStart w:id="145"/>
      <w:r w:rsidRPr="001A5029">
        <w:rPr>
          <w:rFonts w:cs="Arial"/>
        </w:rPr>
        <w:t>pode</w:t>
      </w:r>
      <w:r w:rsidR="00DA060F">
        <w:rPr>
          <w:rFonts w:cs="Arial"/>
        </w:rPr>
        <w:t>-</w:t>
      </w:r>
      <w:r w:rsidRPr="001A5029">
        <w:rPr>
          <w:rFonts w:cs="Arial"/>
        </w:rPr>
        <w:t xml:space="preserve">se </w:t>
      </w:r>
      <w:commentRangeEnd w:id="145"/>
      <w:r w:rsidR="00C00C4F">
        <w:rPr>
          <w:rStyle w:val="Refdecomentrio"/>
        </w:rPr>
        <w:commentReference w:id="145"/>
      </w:r>
      <w:r w:rsidRPr="001A5029">
        <w:rPr>
          <w:rFonts w:cs="Arial"/>
        </w:rPr>
        <w:t>aproximar o valor de ds como sendo igual a ds’, sendo que es</w:t>
      </w:r>
      <w:r w:rsidR="00B315A6">
        <w:rPr>
          <w:rFonts w:cs="Arial"/>
        </w:rPr>
        <w:t>s</w:t>
      </w:r>
      <w:r w:rsidRPr="001A5029">
        <w:rPr>
          <w:rFonts w:cs="Arial"/>
        </w:rPr>
        <w:t>e é calculado a partir das equações abaixo.</w:t>
      </w:r>
    </w:p>
    <w:p w14:paraId="1B5EFAE2" w14:textId="77777777" w:rsidR="00CA3F2E" w:rsidRPr="001A5029" w:rsidRDefault="00CA3F2E" w:rsidP="00CA3F2E">
      <w:pPr>
        <w:ind w:firstLine="0"/>
        <w:rPr>
          <w:rFonts w:cs="Arial"/>
        </w:rPr>
      </w:pPr>
      <w:bookmarkStart w:id="146" w:name="_Toc39488644"/>
      <w:bookmarkStart w:id="147" w:name="_Toc46733530"/>
      <w:bookmarkStart w:id="148" w:name="_Toc56573033"/>
      <w:bookmarkStart w:id="149" w:name="_Toc46733528"/>
      <w:bookmarkStart w:id="150" w:name="_Toc39488642"/>
      <w:bookmarkStart w:id="151" w:name="_Toc39488458"/>
      <w:bookmarkEnd w:id="14"/>
      <w:bookmarkEnd w:id="15"/>
      <w:bookmarkEnd w:id="16"/>
      <w:bookmarkEnd w:id="1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24E402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0F36BCCC"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2"/>
      <w:r w:rsidRPr="001A5029">
        <w:rPr>
          <w:rFonts w:cs="Arial"/>
        </w:rPr>
        <w:t>Onde:</w:t>
      </w:r>
      <w:commentRangeEnd w:id="152"/>
      <w:r w:rsidR="00C00C4F">
        <w:rPr>
          <w:rStyle w:val="Refdecomentrio"/>
        </w:rPr>
        <w:commentReference w:id="152"/>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3"/>
      <w:r w:rsidRPr="001A5029">
        <w:rPr>
          <w:rFonts w:cs="Arial"/>
        </w:rPr>
        <w:t>a</w:t>
      </w:r>
      <w:r w:rsidR="00DA060F">
        <w:rPr>
          <w:rFonts w:cs="Arial"/>
        </w:rPr>
        <w:t xml:space="preserve"> seguir</w:t>
      </w:r>
      <w:commentRangeEnd w:id="153"/>
      <w:r w:rsidR="00C00C4F">
        <w:rPr>
          <w:rStyle w:val="Refdecomentrio"/>
        </w:rPr>
        <w:commentReference w:id="153"/>
      </w:r>
      <w:r w:rsidRPr="001A5029">
        <w:rPr>
          <w:rFonts w:cs="Arial"/>
        </w:rPr>
        <w:t>:</w:t>
      </w:r>
    </w:p>
    <w:p w14:paraId="1D29B4A2" w14:textId="426BCEE3" w:rsidR="00A3122A" w:rsidRDefault="00A3122A" w:rsidP="00A3122A">
      <w:pPr>
        <w:pStyle w:val="Pseudocode"/>
        <w:rPr>
          <w:rFonts w:cs="Arial"/>
        </w:rPr>
      </w:pPr>
      <w:r w:rsidRPr="001A5029">
        <w:rPr>
          <w:rFonts w:cs="Arial"/>
        </w:rPr>
        <w:t>R = -a</w:t>
      </w:r>
    </w:p>
    <w:p w14:paraId="409E5741" w14:textId="0AD8F9B2" w:rsidR="00B315A6" w:rsidRDefault="00B315A6" w:rsidP="00B315A6">
      <w:pPr>
        <w:pStyle w:val="Pseudocode"/>
        <w:rPr>
          <w:rFonts w:cs="Arial"/>
        </w:rPr>
      </w:pPr>
      <w:r>
        <w:rPr>
          <w:rFonts w:cs="Arial"/>
        </w:rPr>
        <w:t>dR = a / 1000</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lastRenderedPageBreak/>
        <w:t>z = a * f * (1 – R^2 / a^</w:t>
      </w:r>
      <w:proofErr w:type="gramStart"/>
      <w:r w:rsidRPr="001A5029">
        <w:rPr>
          <w:rFonts w:cs="Arial"/>
        </w:rPr>
        <w:t>2)^</w:t>
      </w:r>
      <w:proofErr w:type="gramEnd"/>
      <w:r w:rsidRPr="001A5029">
        <w:rPr>
          <w:rFonts w:cs="Arial"/>
        </w:rPr>
        <w:t>(1/2)</w:t>
      </w:r>
    </w:p>
    <w:p w14:paraId="3AADB9BD" w14:textId="77777777" w:rsidR="00CD32C3" w:rsidRPr="001A5029" w:rsidRDefault="00CD32C3" w:rsidP="007D5DB1">
      <w:pPr>
        <w:pStyle w:val="Pseudocode"/>
        <w:ind w:left="2124"/>
        <w:rPr>
          <w:rFonts w:cs="Arial"/>
        </w:rPr>
      </w:pPr>
      <w:r w:rsidRPr="001A5029">
        <w:rPr>
          <w:rFonts w:cs="Arial"/>
        </w:rPr>
        <w:t>dz = z - z0</w:t>
      </w:r>
    </w:p>
    <w:p w14:paraId="35BB5A15" w14:textId="77777777" w:rsidR="00CD32C3" w:rsidRPr="001A5029" w:rsidRDefault="00CD32C3" w:rsidP="007D5DB1">
      <w:pPr>
        <w:pStyle w:val="Pseudocode"/>
        <w:ind w:left="2124"/>
        <w:rPr>
          <w:rFonts w:cs="Arial"/>
        </w:rPr>
      </w:pPr>
      <w:r w:rsidRPr="001A5029">
        <w:rPr>
          <w:rFonts w:cs="Arial"/>
        </w:rPr>
        <w:t>ds = (dR^2 + dz^</w:t>
      </w:r>
      <w:proofErr w:type="gramStart"/>
      <w:r w:rsidRPr="001A5029">
        <w:rPr>
          <w:rFonts w:cs="Arial"/>
        </w:rPr>
        <w:t>2)^</w:t>
      </w:r>
      <w:proofErr w:type="gramEnd"/>
      <w:r w:rsidRPr="001A5029">
        <w:rPr>
          <w:rFonts w:cs="Arial"/>
        </w:rPr>
        <w:t>(1/2)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4"/>
      <w:r w:rsidR="00C10303" w:rsidRPr="001A5029">
        <w:rPr>
          <w:rFonts w:cs="Arial"/>
        </w:rPr>
        <w:t>seguintes equações</w:t>
      </w:r>
      <w:commentRangeEnd w:id="154"/>
      <w:r w:rsidR="00254ED5">
        <w:rPr>
          <w:rStyle w:val="Refdecomentrio"/>
        </w:rPr>
        <w:commentReference w:id="154"/>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D16CA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0BA78FF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D16CA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B53889C"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D16CA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AC94D51"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6</w:t>
            </w:r>
            <w:r w:rsidR="004416AC" w:rsidRPr="001A5029">
              <w:rPr>
                <w:rFonts w:cs="Arial"/>
                <w:noProof/>
              </w:rPr>
              <w:fldChar w:fldCharType="end"/>
            </w:r>
            <w:r w:rsidRPr="001A5029">
              <w:rPr>
                <w:rFonts w:cs="Arial"/>
              </w:rPr>
              <w:t>)</w:t>
            </w:r>
          </w:p>
        </w:tc>
      </w:tr>
    </w:tbl>
    <w:p w14:paraId="00D8B375" w14:textId="7D234F95"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356EBE" w:rsidRPr="001A5029">
        <w:rPr>
          <w:rFonts w:cs="Arial"/>
        </w:rPr>
        <w:t xml:space="preserve">Figura </w:t>
      </w:r>
      <w:r w:rsidR="00356EBE">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5"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5"/>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6"/>
      <w:r w:rsidRPr="001A5029">
        <w:rPr>
          <w:rFonts w:cs="Arial"/>
        </w:rPr>
        <w:t>pode</w:t>
      </w:r>
      <w:r w:rsidR="00DA060F">
        <w:rPr>
          <w:rFonts w:cs="Arial"/>
        </w:rPr>
        <w:t>-</w:t>
      </w:r>
      <w:r w:rsidRPr="001A5029">
        <w:rPr>
          <w:rFonts w:cs="Arial"/>
        </w:rPr>
        <w:t xml:space="preserve">se </w:t>
      </w:r>
      <w:commentRangeEnd w:id="156"/>
      <w:r w:rsidR="00254ED5">
        <w:rPr>
          <w:rStyle w:val="Refdecomentrio"/>
        </w:rPr>
        <w:commentReference w:id="156"/>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7"/>
      <w:commentRangeEnd w:id="157"/>
      <w:r w:rsidR="008C2A64">
        <w:rPr>
          <w:rStyle w:val="Refdecomentrio"/>
        </w:rPr>
        <w:commentReference w:id="157"/>
      </w:r>
      <w:r w:rsidRPr="001A5029">
        <w:rPr>
          <w:rFonts w:cs="Arial"/>
        </w:rPr>
        <w:t>determinação da distância entre reta e ponto.</w:t>
      </w:r>
    </w:p>
    <w:p w14:paraId="19D59F00" w14:textId="769326C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8"/>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7</w:t>
      </w:r>
      <w:r w:rsidR="00356EBE" w:rsidRPr="001A5029">
        <w:rPr>
          <w:rFonts w:cs="Arial"/>
          <w:noProof/>
        </w:rPr>
        <w:t>)</w:t>
      </w:r>
      <w:r w:rsidR="00450C9B">
        <w:fldChar w:fldCharType="end"/>
      </w:r>
      <w:commentRangeEnd w:id="158"/>
      <w:r w:rsidR="008C2A64">
        <w:rPr>
          <w:rStyle w:val="Refdecomentrio"/>
        </w:rPr>
        <w:commentReference w:id="158"/>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356EBE" w:rsidRPr="001A5029">
        <w:rPr>
          <w:rFonts w:cs="Arial"/>
        </w:rPr>
        <w:t xml:space="preserve">Figura </w:t>
      </w:r>
      <w:r w:rsidR="00356EBE">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7C904A1A" w:rsidR="002B1AA9" w:rsidRPr="001A5029" w:rsidRDefault="002B1AA9" w:rsidP="00D7750F">
            <w:pPr>
              <w:pStyle w:val="Equao"/>
              <w:jc w:val="center"/>
              <w:rPr>
                <w:rFonts w:cs="Arial"/>
              </w:rPr>
            </w:pPr>
            <w:bookmarkStart w:id="159"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7</w:t>
            </w:r>
            <w:r w:rsidR="004416AC" w:rsidRPr="001A5029">
              <w:rPr>
                <w:rFonts w:cs="Arial"/>
                <w:noProof/>
              </w:rPr>
              <w:fldChar w:fldCharType="end"/>
            </w:r>
            <w:r w:rsidRPr="001A5029">
              <w:rPr>
                <w:rFonts w:cs="Arial"/>
              </w:rPr>
              <w:t>)</w:t>
            </w:r>
            <w:bookmarkEnd w:id="159"/>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0"/>
      <w:commentRangeEnd w:id="160"/>
      <w:r w:rsidR="008C2A64">
        <w:rPr>
          <w:rStyle w:val="Refdecomentrio"/>
        </w:rPr>
        <w:commentReference w:id="160"/>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1"/>
      <w:r w:rsidRPr="001A5029">
        <w:rPr>
          <w:rFonts w:cs="Arial"/>
        </w:rPr>
        <w:t>d</w:t>
      </w:r>
      <w:r w:rsidR="00DA060F">
        <w:rPr>
          <w:rFonts w:cs="Arial"/>
        </w:rPr>
        <w:t>e</w:t>
      </w:r>
      <w:r w:rsidRPr="001A5029">
        <w:rPr>
          <w:rFonts w:cs="Arial"/>
        </w:rPr>
        <w:t xml:space="preserve"> </w:t>
      </w:r>
      <w:commentRangeEnd w:id="161"/>
      <w:r w:rsidR="008C2A64">
        <w:rPr>
          <w:rStyle w:val="Refdecomentrio"/>
        </w:rPr>
        <w:commentReference w:id="161"/>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w:t>
      </w:r>
      <w:r w:rsidRPr="001A5029">
        <w:rPr>
          <w:rFonts w:cs="Arial"/>
        </w:rPr>
        <w:lastRenderedPageBreak/>
        <w:t xml:space="preserve">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D16CA0" w:rsidRPr="001E1B67" w:rsidRDefault="00D16CA0"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D16CA0" w:rsidRPr="001E1B67" w:rsidRDefault="00D16CA0"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D16CA0" w:rsidRDefault="00D16CA0"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D16CA0" w:rsidRDefault="00D16CA0"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D16CA0" w:rsidRPr="001F7C70" w:rsidRDefault="00D16CA0"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D16CA0" w:rsidRPr="001E1B67" w:rsidRDefault="00D16CA0"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D16CA0" w:rsidRPr="001E1B67" w:rsidRDefault="00D16CA0"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D16CA0" w:rsidRDefault="00D16CA0"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D16CA0" w:rsidRDefault="00D16CA0"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D16CA0" w:rsidRPr="001F7C70" w:rsidRDefault="00D16CA0"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F81BB11" w:rsidR="001F7C70" w:rsidRDefault="001F7C70" w:rsidP="001F7C70">
      <w:pPr>
        <w:pStyle w:val="Legenda"/>
        <w:rPr>
          <w:rFonts w:cs="Arial"/>
        </w:rPr>
      </w:pPr>
      <w:bookmarkStart w:id="162" w:name="_Ref530311396"/>
      <w:bookmarkStart w:id="163" w:name="_Toc532324098"/>
      <w:commentRangeStart w:id="1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23</w:t>
      </w:r>
      <w:r w:rsidR="004416AC" w:rsidRPr="001A5029">
        <w:rPr>
          <w:rFonts w:cs="Arial"/>
          <w:noProof/>
        </w:rPr>
        <w:fldChar w:fldCharType="end"/>
      </w:r>
      <w:bookmarkEnd w:id="162"/>
      <w:commentRangeEnd w:id="164"/>
      <w:r w:rsidR="008C2A64">
        <w:rPr>
          <w:rStyle w:val="Refdecomentrio"/>
        </w:rPr>
        <w:commentReference w:id="164"/>
      </w:r>
      <w:r w:rsidRPr="001A5029">
        <w:rPr>
          <w:rFonts w:cs="Arial"/>
        </w:rPr>
        <w:t xml:space="preserve"> - Vista superior do plano de seccionamento</w:t>
      </w:r>
      <w:bookmarkEnd w:id="163"/>
    </w:p>
    <w:p w14:paraId="3B1FEEDA" w14:textId="77777777" w:rsidR="00DF66DF" w:rsidRPr="00DF66DF" w:rsidRDefault="00DF66DF" w:rsidP="00DF66DF">
      <w:pPr>
        <w:pStyle w:val="Legenda"/>
      </w:pPr>
      <w:r>
        <w:t>Fonte: Os autores</w:t>
      </w:r>
    </w:p>
    <w:p w14:paraId="1C25EB54" w14:textId="247611BD"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w:t>
      </w:r>
      <w:r w:rsidR="00763678">
        <w:rPr>
          <w:rFonts w:cs="Arial"/>
        </w:rPr>
        <w:t>inal e combinando a equação dess</w:t>
      </w:r>
      <w:r w:rsidRPr="001A5029">
        <w:rPr>
          <w:rFonts w:cs="Arial"/>
        </w:rPr>
        <w:t xml:space="preserve">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F28476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D16CA0"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78AA9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5"/>
      <w:r w:rsidRPr="001A5029">
        <w:rPr>
          <w:rFonts w:cs="Arial"/>
        </w:rPr>
        <w:t>es</w:t>
      </w:r>
      <w:r w:rsidR="00DA060F">
        <w:rPr>
          <w:rFonts w:cs="Arial"/>
        </w:rPr>
        <w:t>sa</w:t>
      </w:r>
      <w:r w:rsidRPr="001A5029">
        <w:rPr>
          <w:rFonts w:cs="Arial"/>
        </w:rPr>
        <w:t>s</w:t>
      </w:r>
      <w:commentRangeEnd w:id="165"/>
      <w:r w:rsidR="00FA0704">
        <w:rPr>
          <w:rStyle w:val="Refdecomentrio"/>
        </w:rPr>
        <w:commentReference w:id="165"/>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D16CA0"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7FEDA08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lastRenderedPageBreak/>
        <w:t xml:space="preserve">Portanto, os </w:t>
      </w:r>
      <w:commentRangeStart w:id="166"/>
      <w:r w:rsidRPr="001A5029">
        <w:rPr>
          <w:rFonts w:cs="Arial"/>
        </w:rPr>
        <w:t>semieixos</w:t>
      </w:r>
      <w:commentRangeEnd w:id="166"/>
      <w:r w:rsidR="00FA0704">
        <w:rPr>
          <w:rStyle w:val="Refdecomentrio"/>
        </w:rPr>
        <w:commentReference w:id="166"/>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D16CA0"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1115C06"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D16CA0"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2224FCC9"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7"/>
      <w:r w:rsidRPr="001A5029">
        <w:rPr>
          <w:rFonts w:cs="Arial"/>
        </w:rPr>
        <w:t>observa</w:t>
      </w:r>
      <w:r w:rsidR="00DA060F">
        <w:rPr>
          <w:rFonts w:cs="Arial"/>
        </w:rPr>
        <w:t>-se</w:t>
      </w:r>
      <w:r w:rsidRPr="001A5029">
        <w:rPr>
          <w:rFonts w:cs="Arial"/>
        </w:rPr>
        <w:t xml:space="preserve"> </w:t>
      </w:r>
      <w:commentRangeEnd w:id="167"/>
      <w:r w:rsidR="00FA0704">
        <w:rPr>
          <w:rStyle w:val="Refdecomentrio"/>
        </w:rPr>
        <w:commentReference w:id="167"/>
      </w:r>
      <w:r w:rsidRPr="001A5029">
        <w:rPr>
          <w:rFonts w:cs="Arial"/>
        </w:rPr>
        <w:t xml:space="preserve">que a razão de achatamento se mantém e os dois </w:t>
      </w:r>
      <w:commentRangeStart w:id="168"/>
      <w:r w:rsidRPr="001A5029">
        <w:rPr>
          <w:rFonts w:cs="Arial"/>
        </w:rPr>
        <w:t>semieixos</w:t>
      </w:r>
      <w:commentRangeEnd w:id="168"/>
      <w:r w:rsidR="00FA0704">
        <w:rPr>
          <w:rStyle w:val="Refdecomentrio"/>
        </w:rPr>
        <w:commentReference w:id="168"/>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D16CA0" w:rsidRDefault="00D16CA0"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D16CA0" w:rsidRDefault="00D16CA0"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D16CA0" w:rsidRPr="001E1B67" w:rsidRDefault="00D16CA0"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D16CA0" w:rsidRPr="001E1B67" w:rsidRDefault="00D16CA0"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D16CA0" w:rsidRDefault="00D16CA0"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D16CA0" w:rsidRDefault="00D16CA0"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D16CA0" w:rsidRPr="001E1B67" w:rsidRDefault="00D16CA0"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D16CA0" w:rsidRPr="001E1B67" w:rsidRDefault="00D16CA0"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8DF4F87" w:rsidR="00C55926" w:rsidRDefault="00C43B82" w:rsidP="00C43B82">
      <w:pPr>
        <w:pStyle w:val="Legenda"/>
        <w:rPr>
          <w:rFonts w:cs="Arial"/>
        </w:rPr>
      </w:pPr>
      <w:bookmarkStart w:id="169"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24</w:t>
      </w:r>
      <w:r w:rsidR="004416AC" w:rsidRPr="001A5029">
        <w:rPr>
          <w:rFonts w:cs="Arial"/>
          <w:noProof/>
        </w:rPr>
        <w:fldChar w:fldCharType="end"/>
      </w:r>
      <w:r w:rsidRPr="001A5029">
        <w:rPr>
          <w:rFonts w:cs="Arial"/>
        </w:rPr>
        <w:t xml:space="preserve"> - Elipse auxiliar</w:t>
      </w:r>
      <w:bookmarkEnd w:id="169"/>
    </w:p>
    <w:p w14:paraId="54971E8D" w14:textId="77777777" w:rsidR="00DF66DF" w:rsidRPr="00DF66DF" w:rsidRDefault="00DF66DF" w:rsidP="00DF66DF">
      <w:pPr>
        <w:pStyle w:val="Legenda"/>
      </w:pPr>
      <w:r>
        <w:t>Fonte: Os autores</w:t>
      </w:r>
    </w:p>
    <w:p w14:paraId="68032CEB" w14:textId="0BF5022E" w:rsidR="00C43B82" w:rsidRPr="001A5029" w:rsidRDefault="007D5DB1" w:rsidP="00C43B82">
      <w:pPr>
        <w:rPr>
          <w:rFonts w:cs="Arial"/>
        </w:rPr>
      </w:pPr>
      <w:r w:rsidRPr="001A5029">
        <w:rPr>
          <w:rFonts w:cs="Arial"/>
        </w:rPr>
        <w:t>Nessa elipse os pontos P1 e P2 possuirão coordenadas R</w:t>
      </w:r>
      <w:r w:rsidR="00763678">
        <w:rPr>
          <w:rFonts w:cs="Arial"/>
        </w:rPr>
        <w:t>i</w:t>
      </w:r>
      <w:r w:rsidRPr="001A5029">
        <w:rPr>
          <w:rFonts w:cs="Arial"/>
        </w:rPr>
        <w:t>’ e z</w:t>
      </w:r>
      <w:r w:rsidR="00763678">
        <w:rPr>
          <w:rFonts w:cs="Arial"/>
        </w:rPr>
        <w:t>i</w:t>
      </w:r>
      <w:r w:rsidRPr="001A5029">
        <w:rPr>
          <w:rFonts w:cs="Arial"/>
        </w:rPr>
        <w:t>’.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0"/>
      <w:r w:rsidRPr="001A5029">
        <w:rPr>
          <w:rFonts w:cs="Arial"/>
        </w:rPr>
        <w:t>pode</w:t>
      </w:r>
      <w:r w:rsidR="00DA060F">
        <w:rPr>
          <w:rFonts w:cs="Arial"/>
        </w:rPr>
        <w:t>-</w:t>
      </w:r>
      <w:r w:rsidRPr="001A5029">
        <w:rPr>
          <w:rFonts w:cs="Arial"/>
        </w:rPr>
        <w:t>se</w:t>
      </w:r>
      <w:commentRangeEnd w:id="170"/>
      <w:r w:rsidR="00FA0704">
        <w:rPr>
          <w:rStyle w:val="Refdecomentrio"/>
        </w:rPr>
        <w:commentReference w:id="170"/>
      </w:r>
      <w:r w:rsidRPr="001A5029">
        <w:rPr>
          <w:rFonts w:cs="Arial"/>
        </w:rPr>
        <w:t xml:space="preserve"> calcular o comprimento do arco de elipse que liga os pontos P1 e P2</w:t>
      </w:r>
      <w:r w:rsidR="00DA060F">
        <w:rPr>
          <w:rFonts w:cs="Arial"/>
        </w:rPr>
        <w:t>. P</w:t>
      </w:r>
      <w:commentRangeStart w:id="171"/>
      <w:r w:rsidR="002D5F5E" w:rsidRPr="001A5029">
        <w:rPr>
          <w:rFonts w:cs="Arial"/>
        </w:rPr>
        <w:t xml:space="preserve">ara </w:t>
      </w:r>
      <w:commentRangeEnd w:id="171"/>
      <w:r w:rsidR="00FA0704">
        <w:rPr>
          <w:rStyle w:val="Refdecomentrio"/>
        </w:rPr>
        <w:commentReference w:id="171"/>
      </w:r>
      <w:r w:rsidR="002D5F5E" w:rsidRPr="001A5029">
        <w:rPr>
          <w:rFonts w:cs="Arial"/>
        </w:rPr>
        <w:t xml:space="preserve">isso é utilizado o procedimento descrito pelo pseudocódigo </w:t>
      </w:r>
      <w:commentRangeStart w:id="172"/>
      <w:r w:rsidR="002D5F5E" w:rsidRPr="001A5029">
        <w:rPr>
          <w:rFonts w:cs="Arial"/>
        </w:rPr>
        <w:t>a</w:t>
      </w:r>
      <w:commentRangeEnd w:id="172"/>
      <w:r w:rsidR="00DA060F">
        <w:rPr>
          <w:rFonts w:cs="Arial"/>
        </w:rPr>
        <w:t xml:space="preserve"> seguir</w:t>
      </w:r>
      <w:r w:rsidR="00FA0704">
        <w:rPr>
          <w:rStyle w:val="Refdecomentrio"/>
        </w:rPr>
        <w:commentReference w:id="172"/>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 xml:space="preserve">Ri = </w:t>
      </w:r>
      <w:proofErr w:type="gramStart"/>
      <w:r w:rsidRPr="001A5029">
        <w:rPr>
          <w:rFonts w:cs="Arial"/>
        </w:rPr>
        <w:t>mínimo(</w:t>
      </w:r>
      <w:proofErr w:type="gramEnd"/>
      <w:r w:rsidRPr="001A5029">
        <w:rPr>
          <w:rFonts w:cs="Arial"/>
        </w:rPr>
        <w:t>R1, R2)</w:t>
      </w:r>
    </w:p>
    <w:p w14:paraId="0B53C0DB" w14:textId="77777777" w:rsidR="002D5F5E" w:rsidRPr="001A5029" w:rsidRDefault="002D5F5E" w:rsidP="002D5F5E">
      <w:pPr>
        <w:pStyle w:val="Pseudocode"/>
        <w:rPr>
          <w:rFonts w:cs="Arial"/>
        </w:rPr>
      </w:pPr>
      <w:r w:rsidRPr="001A5029">
        <w:rPr>
          <w:rFonts w:cs="Arial"/>
        </w:rPr>
        <w:t xml:space="preserve">Rf = </w:t>
      </w:r>
      <w:proofErr w:type="gramStart"/>
      <w:r w:rsidRPr="001A5029">
        <w:rPr>
          <w:rFonts w:cs="Arial"/>
        </w:rPr>
        <w:t>máximo(</w:t>
      </w:r>
      <w:proofErr w:type="gramEnd"/>
      <w:r w:rsidRPr="001A5029">
        <w:rPr>
          <w:rFonts w:cs="Arial"/>
        </w:rPr>
        <w:t>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w:t>
      </w:r>
      <w:proofErr w:type="gramStart"/>
      <w:r w:rsidRPr="001A5029">
        <w:rPr>
          <w:rFonts w:cs="Arial"/>
        </w:rPr>
        <w:t>2)^</w:t>
      </w:r>
      <w:proofErr w:type="gramEnd"/>
      <w:r w:rsidRPr="001A5029">
        <w:rPr>
          <w:rFonts w:cs="Arial"/>
        </w:rPr>
        <w:t>(1/2)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w:t>
      </w:r>
      <w:proofErr w:type="gramStart"/>
      <w:r w:rsidRPr="001A5029">
        <w:rPr>
          <w:rFonts w:cs="Arial"/>
        </w:rPr>
        <w:t>2)^</w:t>
      </w:r>
      <w:proofErr w:type="gramEnd"/>
      <w:r w:rsidRPr="001A5029">
        <w:rPr>
          <w:rFonts w:cs="Arial"/>
        </w:rPr>
        <w:t>(1/2)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lastRenderedPageBreak/>
        <w:t>ds = (dR^2 + dz^</w:t>
      </w:r>
      <w:proofErr w:type="gramStart"/>
      <w:r w:rsidRPr="001A5029">
        <w:rPr>
          <w:rFonts w:cs="Arial"/>
        </w:rPr>
        <w:t>2)^</w:t>
      </w:r>
      <w:proofErr w:type="gramEnd"/>
      <w:r w:rsidRPr="001A5029">
        <w:rPr>
          <w:rFonts w:cs="Arial"/>
        </w:rPr>
        <w:t>(1/2)</w:t>
      </w:r>
    </w:p>
    <w:p w14:paraId="4BFFB73B" w14:textId="77777777" w:rsidR="002D5F5E" w:rsidRPr="001A5029" w:rsidRDefault="002D5F5E" w:rsidP="002D5F5E">
      <w:pPr>
        <w:pStyle w:val="Pseudocode"/>
        <w:ind w:left="2124"/>
        <w:rPr>
          <w:rFonts w:cs="Arial"/>
        </w:rPr>
      </w:pPr>
      <w:r w:rsidRPr="001A5029">
        <w:rPr>
          <w:rFonts w:cs="Arial"/>
        </w:rPr>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FE1BCA" w:rsidR="008F5BCA" w:rsidRPr="001A5029" w:rsidRDefault="003E5DDA" w:rsidP="00E55807">
      <w:pPr>
        <w:rPr>
          <w:rFonts w:cs="Arial"/>
        </w:rPr>
      </w:pPr>
      <w:r w:rsidRPr="001A5029">
        <w:rPr>
          <w:rFonts w:cs="Arial"/>
        </w:rPr>
        <w:t xml:space="preserve">O valor retornado por </w:t>
      </w:r>
      <w:commentRangeStart w:id="173"/>
      <w:r w:rsidRPr="001A5029">
        <w:rPr>
          <w:rFonts w:cs="Arial"/>
        </w:rPr>
        <w:t>es</w:t>
      </w:r>
      <w:r w:rsidR="00DA060F">
        <w:rPr>
          <w:rFonts w:cs="Arial"/>
        </w:rPr>
        <w:t>s</w:t>
      </w:r>
      <w:r w:rsidRPr="001A5029">
        <w:rPr>
          <w:rFonts w:cs="Arial"/>
        </w:rPr>
        <w:t>e</w:t>
      </w:r>
      <w:commentRangeEnd w:id="173"/>
      <w:r w:rsidR="00FA0704">
        <w:rPr>
          <w:rStyle w:val="Refdecomentrio"/>
        </w:rPr>
        <w:commentReference w:id="173"/>
      </w:r>
      <w:r w:rsidRPr="001A5029">
        <w:rPr>
          <w:rFonts w:cs="Arial"/>
        </w:rPr>
        <w:t xml:space="preserve"> procedimento será a distância entre os pontos P1 </w:t>
      </w:r>
      <w:r w:rsidR="00763678">
        <w:rPr>
          <w:rFonts w:cs="Arial"/>
        </w:rPr>
        <w:t>e P2 no elipsoide, que, para ess</w:t>
      </w:r>
      <w:r w:rsidRPr="001A5029">
        <w:rPr>
          <w:rFonts w:cs="Arial"/>
        </w:rPr>
        <w:t>e método, será assumido como sendo a geodésica entre os pontos.</w:t>
      </w:r>
    </w:p>
    <w:p w14:paraId="51F4EBB7" w14:textId="77777777" w:rsidR="008F5BCA" w:rsidRPr="001A5029" w:rsidRDefault="001F3FAA" w:rsidP="008F5BCA">
      <w:pPr>
        <w:pStyle w:val="Ttulo3"/>
        <w:rPr>
          <w:rFonts w:cs="Arial"/>
        </w:rPr>
      </w:pPr>
      <w:bookmarkStart w:id="174" w:name="_Toc532324148"/>
      <w:r w:rsidRPr="001A5029">
        <w:rPr>
          <w:rFonts w:cs="Arial"/>
        </w:rPr>
        <w:t>A</w:t>
      </w:r>
      <w:r w:rsidR="008F5BCA" w:rsidRPr="001A5029">
        <w:rPr>
          <w:rFonts w:cs="Arial"/>
        </w:rPr>
        <w:t>proximações</w:t>
      </w:r>
      <w:bookmarkEnd w:id="174"/>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5"/>
      <w:r w:rsidRPr="001A5029">
        <w:rPr>
          <w:rFonts w:cs="Arial"/>
        </w:rPr>
        <w:t xml:space="preserve"> </w:t>
      </w:r>
      <w:r w:rsidR="00DA060F">
        <w:rPr>
          <w:rFonts w:cs="Arial"/>
        </w:rPr>
        <w:t>E</w:t>
      </w:r>
      <w:r w:rsidRPr="001A5029">
        <w:rPr>
          <w:rFonts w:cs="Arial"/>
        </w:rPr>
        <w:t>ntretanto</w:t>
      </w:r>
      <w:commentRangeEnd w:id="175"/>
      <w:r w:rsidR="00FA0704">
        <w:rPr>
          <w:rStyle w:val="Refdecomentrio"/>
        </w:rPr>
        <w:commentReference w:id="175"/>
      </w:r>
      <w:r w:rsidRPr="001A5029">
        <w:rPr>
          <w:rFonts w:cs="Arial"/>
        </w:rPr>
        <w:t>, se o incremento for muito grande, isso resultará em erros elevados.</w:t>
      </w:r>
    </w:p>
    <w:p w14:paraId="723D9438" w14:textId="7555F3AA" w:rsidR="0063537D" w:rsidRDefault="0063537D" w:rsidP="008F5BCA">
      <w:pPr>
        <w:rPr>
          <w:rFonts w:cs="Arial"/>
        </w:rPr>
      </w:pPr>
      <w:r w:rsidRPr="001A5029">
        <w:rPr>
          <w:rFonts w:cs="Arial"/>
        </w:rPr>
        <w:t xml:space="preserve">Para se contornar </w:t>
      </w:r>
      <w:commentRangeStart w:id="176"/>
      <w:r w:rsidRPr="001A5029">
        <w:rPr>
          <w:rFonts w:cs="Arial"/>
        </w:rPr>
        <w:t>es</w:t>
      </w:r>
      <w:r w:rsidR="00DA060F">
        <w:rPr>
          <w:rFonts w:cs="Arial"/>
        </w:rPr>
        <w:t>s</w:t>
      </w:r>
      <w:r w:rsidRPr="001A5029">
        <w:rPr>
          <w:rFonts w:cs="Arial"/>
        </w:rPr>
        <w:t>a</w:t>
      </w:r>
      <w:commentRangeEnd w:id="176"/>
      <w:r w:rsidR="00FA0704">
        <w:rPr>
          <w:rStyle w:val="Refdecomentrio"/>
        </w:rPr>
        <w:commentReference w:id="176"/>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00763678">
        <w:rPr>
          <w:rFonts w:cs="Arial"/>
        </w:rPr>
        <w:t xml:space="preserve"> 0,</w:t>
      </w:r>
      <w:r w:rsidRPr="00477A37">
        <w:rPr>
          <w:rFonts w:cs="Arial"/>
        </w:rPr>
        <w:t>5, que é o valor mais comum</w:t>
      </w:r>
      <w:r w:rsidR="00D55EDE" w:rsidRPr="00477A37">
        <w:rPr>
          <w:rFonts w:cs="Arial"/>
        </w:rPr>
        <w:t xml:space="preserve"> para tampos elípticos de vasos de pressão </w:t>
      </w:r>
      <w:commentRangeStart w:id="177"/>
      <w:r w:rsidR="00D55EDE" w:rsidRPr="00477A37">
        <w:rPr>
          <w:rFonts w:cs="Arial"/>
        </w:rPr>
        <w:t>industriais</w:t>
      </w:r>
      <w:commentRangeEnd w:id="177"/>
      <w:r w:rsidR="00FA0704" w:rsidRPr="00477A37">
        <w:rPr>
          <w:rStyle w:val="Refdecomentrio"/>
        </w:rPr>
        <w:commentReference w:id="177"/>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12ED3C0C" w:rsidR="00D55EDE" w:rsidRPr="001A5029" w:rsidRDefault="00086D32" w:rsidP="008F5BCA">
      <w:pPr>
        <w:rPr>
          <w:rFonts w:cs="Arial"/>
        </w:rPr>
      </w:pPr>
      <w:r w:rsidRPr="001A5029">
        <w:rPr>
          <w:rFonts w:cs="Arial"/>
        </w:rPr>
        <w:t xml:space="preserve">A regressão da posição pode ser observada na </w:t>
      </w:r>
      <w:commentRangeStart w:id="178"/>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rPr>
        <w:t>25</w:t>
      </w:r>
      <w:r w:rsidR="004416AC" w:rsidRPr="001A5029">
        <w:rPr>
          <w:rFonts w:cs="Arial"/>
        </w:rPr>
        <w:fldChar w:fldCharType="end"/>
      </w:r>
      <w:commentRangeEnd w:id="178"/>
      <w:r w:rsidR="00FA0704">
        <w:rPr>
          <w:rStyle w:val="Refdecomentrio"/>
        </w:rPr>
        <w:commentReference w:id="178"/>
      </w:r>
      <w:r w:rsidR="00AC1BAD" w:rsidRPr="001A5029">
        <w:rPr>
          <w:rFonts w:cs="Arial"/>
        </w:rPr>
        <w:t>.</w:t>
      </w:r>
    </w:p>
    <w:p w14:paraId="301ABA1D" w14:textId="67DE3CC9" w:rsidR="00086D32" w:rsidRPr="001A5029" w:rsidRDefault="00702236" w:rsidP="00086D32">
      <w:pPr>
        <w:pStyle w:val="Fig"/>
        <w:rPr>
          <w:rFonts w:cs="Arial"/>
        </w:rPr>
      </w:pPr>
      <w:r>
        <w:rPr>
          <w:rFonts w:cs="Arial"/>
          <w:noProof/>
        </w:rPr>
        <w:lastRenderedPageBreak/>
        <w:drawing>
          <wp:inline distT="0" distB="0" distL="0" distR="0" wp14:anchorId="6783ABA8" wp14:editId="2AE9D6B2">
            <wp:extent cx="5758815" cy="432181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815" cy="4321810"/>
                    </a:xfrm>
                    <a:prstGeom prst="rect">
                      <a:avLst/>
                    </a:prstGeom>
                    <a:noFill/>
                    <a:ln>
                      <a:noFill/>
                    </a:ln>
                  </pic:spPr>
                </pic:pic>
              </a:graphicData>
            </a:graphic>
          </wp:inline>
        </w:drawing>
      </w:r>
    </w:p>
    <w:p w14:paraId="0C62AA61" w14:textId="3AFB903B" w:rsidR="00086D32" w:rsidRDefault="00086D32" w:rsidP="00086D32">
      <w:pPr>
        <w:pStyle w:val="Legenda"/>
        <w:rPr>
          <w:rFonts w:cs="Arial"/>
        </w:rPr>
      </w:pPr>
      <w:bookmarkStart w:id="179" w:name="_Ref526076848"/>
      <w:bookmarkStart w:id="180" w:name="_Toc532324100"/>
      <w:commentRangeStart w:id="18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25</w:t>
      </w:r>
      <w:r w:rsidR="004416AC" w:rsidRPr="001A5029">
        <w:rPr>
          <w:rFonts w:cs="Arial"/>
          <w:noProof/>
        </w:rPr>
        <w:fldChar w:fldCharType="end"/>
      </w:r>
      <w:bookmarkEnd w:id="179"/>
      <w:commentRangeEnd w:id="181"/>
      <w:r w:rsidR="00FA0704">
        <w:rPr>
          <w:rStyle w:val="Refdecomentrio"/>
        </w:rPr>
        <w:commentReference w:id="181"/>
      </w:r>
      <w:r w:rsidRPr="001A5029">
        <w:rPr>
          <w:rFonts w:cs="Arial"/>
        </w:rPr>
        <w:t xml:space="preserve"> - Regressão Posição x Comprimento do arco</w:t>
      </w:r>
      <w:bookmarkEnd w:id="180"/>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4D15F07E" w:rsidR="00086D32" w:rsidRPr="001A5029" w:rsidRDefault="00D16CA0"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18B49A99"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475DF1CD"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0695615" w:rsidR="00AC1BAD" w:rsidRPr="001A5029" w:rsidRDefault="00AC1BAD" w:rsidP="008F5BCA">
      <w:pPr>
        <w:rPr>
          <w:rFonts w:cs="Arial"/>
        </w:rPr>
      </w:pPr>
      <w:r w:rsidRPr="001A5029">
        <w:rPr>
          <w:rFonts w:cs="Arial"/>
        </w:rPr>
        <w:t>A regressão do arco pode ser observada na</w:t>
      </w:r>
      <w:commentRangeStart w:id="182"/>
      <w:r w:rsidRPr="001A5029">
        <w:rPr>
          <w:rFonts w:cs="Arial"/>
        </w:rPr>
        <w:t xml:space="preserve"> </w:t>
      </w:r>
      <w:commentRangeEnd w:id="182"/>
      <w:r w:rsidR="00FA0704">
        <w:rPr>
          <w:rStyle w:val="Refdecomentrio"/>
        </w:rPr>
        <w:commentReference w:id="182"/>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356EBE" w:rsidRPr="001A5029">
        <w:rPr>
          <w:rFonts w:cs="Arial"/>
        </w:rPr>
        <w:t xml:space="preserve">Figura </w:t>
      </w:r>
      <w:r w:rsidR="00356EBE">
        <w:rPr>
          <w:rFonts w:cs="Arial"/>
          <w:noProof/>
        </w:rPr>
        <w:t>26</w:t>
      </w:r>
      <w:r w:rsidR="00D84062">
        <w:rPr>
          <w:rFonts w:cs="Arial"/>
        </w:rPr>
        <w:fldChar w:fldCharType="end"/>
      </w:r>
      <w:r w:rsidR="00D84062">
        <w:rPr>
          <w:rFonts w:cs="Arial"/>
        </w:rPr>
        <w:t>.</w:t>
      </w:r>
    </w:p>
    <w:p w14:paraId="5C230E95" w14:textId="13557F8B" w:rsidR="00AC1BAD" w:rsidRPr="001A5029" w:rsidRDefault="00702236" w:rsidP="00AC1BAD">
      <w:pPr>
        <w:pStyle w:val="Fig"/>
        <w:keepNext/>
        <w:rPr>
          <w:rFonts w:cs="Arial"/>
        </w:rPr>
      </w:pPr>
      <w:r>
        <w:rPr>
          <w:rFonts w:cs="Arial"/>
          <w:noProof/>
        </w:rPr>
        <w:lastRenderedPageBreak/>
        <w:drawing>
          <wp:inline distT="0" distB="0" distL="0" distR="0" wp14:anchorId="6FF93110" wp14:editId="553953ED">
            <wp:extent cx="5758815" cy="4321810"/>
            <wp:effectExtent l="0" t="0" r="0" b="254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8815" cy="4321810"/>
                    </a:xfrm>
                    <a:prstGeom prst="rect">
                      <a:avLst/>
                    </a:prstGeom>
                    <a:noFill/>
                    <a:ln>
                      <a:noFill/>
                    </a:ln>
                  </pic:spPr>
                </pic:pic>
              </a:graphicData>
            </a:graphic>
          </wp:inline>
        </w:drawing>
      </w:r>
    </w:p>
    <w:p w14:paraId="47F35128" w14:textId="0AF3F191" w:rsidR="00AC1BAD" w:rsidRDefault="00AC1BAD" w:rsidP="00AC1BAD">
      <w:pPr>
        <w:pStyle w:val="Legenda"/>
        <w:rPr>
          <w:rFonts w:cs="Arial"/>
        </w:rPr>
      </w:pPr>
      <w:bookmarkStart w:id="183" w:name="_Ref529141197"/>
      <w:bookmarkStart w:id="184"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26</w:t>
      </w:r>
      <w:r w:rsidR="004416AC" w:rsidRPr="001A5029">
        <w:rPr>
          <w:rFonts w:cs="Arial"/>
          <w:noProof/>
        </w:rPr>
        <w:fldChar w:fldCharType="end"/>
      </w:r>
      <w:bookmarkEnd w:id="183"/>
      <w:r w:rsidRPr="001A5029">
        <w:rPr>
          <w:rFonts w:cs="Arial"/>
        </w:rPr>
        <w:t xml:space="preserve"> - Regressão Comprimento do arco x Posição</w:t>
      </w:r>
      <w:bookmarkEnd w:id="184"/>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5"/>
      <w:r w:rsidRPr="001A5029">
        <w:rPr>
          <w:rFonts w:cs="Arial"/>
        </w:rPr>
        <w:t xml:space="preserve"> foi</w:t>
      </w:r>
      <w:commentRangeEnd w:id="185"/>
      <w:r w:rsidR="00FA0704">
        <w:rPr>
          <w:rStyle w:val="Refdecomentrio"/>
        </w:rPr>
        <w:commentReference w:id="185"/>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274F1E41" w:rsidR="00731696" w:rsidRPr="001A5029" w:rsidRDefault="00D16CA0"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31FE9342"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29AA368" w:rsidR="00AC1BAD" w:rsidRPr="001A5029" w:rsidRDefault="00AC1BAD" w:rsidP="00D7750F">
            <w:pPr>
              <w:pStyle w:val="Equao"/>
              <w:jc w:val="center"/>
              <w:rPr>
                <w:rFonts w:cs="Arial"/>
              </w:rPr>
            </w:pPr>
            <w:bookmarkStart w:id="186"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14</w:t>
            </w:r>
            <w:r w:rsidR="004416AC" w:rsidRPr="001A5029">
              <w:rPr>
                <w:rFonts w:cs="Arial"/>
                <w:noProof/>
              </w:rPr>
              <w:fldChar w:fldCharType="end"/>
            </w:r>
            <w:r w:rsidRPr="001A5029">
              <w:rPr>
                <w:rFonts w:cs="Arial"/>
              </w:rPr>
              <w:t>)</w:t>
            </w:r>
            <w:bookmarkEnd w:id="186"/>
          </w:p>
        </w:tc>
      </w:tr>
    </w:tbl>
    <w:p w14:paraId="5877BFCF" w14:textId="4BB5C08B" w:rsidR="00AC1BAD" w:rsidRPr="001A5029" w:rsidRDefault="002266F6" w:rsidP="00AC1BAD">
      <w:pPr>
        <w:rPr>
          <w:rFonts w:cs="Arial"/>
        </w:rPr>
      </w:pPr>
      <w:r>
        <w:rPr>
          <w:rFonts w:cs="Arial"/>
        </w:rPr>
        <w:t>Com essas funções, não há</w:t>
      </w:r>
      <w:r w:rsidR="00D7750F" w:rsidRPr="001A5029">
        <w:rPr>
          <w:rFonts w:cs="Arial"/>
        </w:rPr>
        <w:t xml:space="preserve">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Ttulo3"/>
        <w:rPr>
          <w:rFonts w:cs="Arial"/>
        </w:rPr>
      </w:pPr>
      <w:bookmarkStart w:id="187" w:name="_Toc532324149"/>
      <w:r w:rsidRPr="001A5029">
        <w:rPr>
          <w:rFonts w:cs="Arial"/>
        </w:rPr>
        <w:t>Verificação</w:t>
      </w:r>
      <w:bookmarkEnd w:id="187"/>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8"/>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8"/>
      <w:r w:rsidR="00C666E0">
        <w:rPr>
          <w:rStyle w:val="Refdecomentrio"/>
        </w:rPr>
        <w:commentReference w:id="188"/>
      </w:r>
      <w:r w:rsidRPr="001A5029">
        <w:rPr>
          <w:rFonts w:cs="Arial"/>
        </w:rPr>
        <w:t>cilíndrico.</w:t>
      </w:r>
    </w:p>
    <w:p w14:paraId="1344026D" w14:textId="16A871EF" w:rsidR="001F3FAA" w:rsidRPr="001A5029" w:rsidRDefault="001F3FAA" w:rsidP="001F3FAA">
      <w:pPr>
        <w:pStyle w:val="PargrafodaLista"/>
        <w:numPr>
          <w:ilvl w:val="0"/>
          <w:numId w:val="11"/>
        </w:numPr>
        <w:rPr>
          <w:rFonts w:cs="Arial"/>
        </w:rPr>
      </w:pPr>
      <w:r w:rsidRPr="001A5029">
        <w:rPr>
          <w:rFonts w:cs="Arial"/>
        </w:rPr>
        <w:lastRenderedPageBreak/>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r w:rsidR="002266F6">
        <w:rPr>
          <w:rFonts w:cs="Arial"/>
        </w:rPr>
        <w:t>.</w:t>
      </w:r>
    </w:p>
    <w:p w14:paraId="331DCA31" w14:textId="6FF1CE34" w:rsidR="008634C0" w:rsidRPr="001A5029" w:rsidRDefault="008634C0" w:rsidP="001F3FAA">
      <w:pPr>
        <w:pStyle w:val="PargrafodaLista"/>
        <w:numPr>
          <w:ilvl w:val="0"/>
          <w:numId w:val="11"/>
        </w:numPr>
        <w:rPr>
          <w:rFonts w:cs="Arial"/>
        </w:rPr>
      </w:pPr>
      <w:r w:rsidRPr="001A5029">
        <w:rPr>
          <w:rFonts w:cs="Arial"/>
        </w:rPr>
        <w:t xml:space="preserve">O diâmetro foi mantido constante e todos os valores de distância e erro </w:t>
      </w:r>
      <w:r w:rsidR="002266F6">
        <w:rPr>
          <w:rFonts w:cs="Arial"/>
        </w:rPr>
        <w:t>são</w:t>
      </w:r>
      <w:r w:rsidRPr="001A5029">
        <w:rPr>
          <w:rFonts w:cs="Arial"/>
        </w:rPr>
        <w:t xml:space="preserve"> apresentados normalizados em relação </w:t>
      </w:r>
      <w:commentRangeStart w:id="189"/>
      <w:r w:rsidRPr="001A5029">
        <w:rPr>
          <w:rFonts w:cs="Arial"/>
        </w:rPr>
        <w:t>a</w:t>
      </w:r>
      <w:r w:rsidR="00D84062">
        <w:rPr>
          <w:rFonts w:cs="Arial"/>
        </w:rPr>
        <w:t>o diâmetro</w:t>
      </w:r>
      <w:commentRangeEnd w:id="189"/>
      <w:r w:rsidR="00C666E0">
        <w:rPr>
          <w:rStyle w:val="Refdecomentrio"/>
        </w:rPr>
        <w:commentReference w:id="189"/>
      </w:r>
      <w:r w:rsidRPr="001A5029">
        <w:rPr>
          <w:rFonts w:cs="Arial"/>
        </w:rPr>
        <w:t xml:space="preserve">. A razão de achatamento foi mantida </w:t>
      </w:r>
      <w:commentRangeStart w:id="190"/>
      <w:r w:rsidRPr="001A5029">
        <w:rPr>
          <w:rFonts w:cs="Arial"/>
        </w:rPr>
        <w:t>constante</w:t>
      </w:r>
      <w:r w:rsidR="00D84062">
        <w:rPr>
          <w:rFonts w:cs="Arial"/>
        </w:rPr>
        <w:t xml:space="preserve"> e</w:t>
      </w:r>
      <w:r w:rsidRPr="001A5029">
        <w:rPr>
          <w:rFonts w:cs="Arial"/>
        </w:rPr>
        <w:t xml:space="preserve"> igual </w:t>
      </w:r>
      <w:commentRangeEnd w:id="190"/>
      <w:r w:rsidR="00C666E0">
        <w:rPr>
          <w:rStyle w:val="Refdecomentrio"/>
        </w:rPr>
        <w:commentReference w:id="190"/>
      </w:r>
      <w:r w:rsidRPr="001A5029">
        <w:rPr>
          <w:rFonts w:cs="Arial"/>
        </w:rPr>
        <w:t>a 0,5</w:t>
      </w:r>
      <w:r w:rsidR="002266F6">
        <w:rPr>
          <w:rFonts w:cs="Arial"/>
        </w:rPr>
        <w:t>.</w:t>
      </w:r>
    </w:p>
    <w:p w14:paraId="18E2954A" w14:textId="3B04DBD4"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356EBE" w:rsidRPr="001A5029">
        <w:rPr>
          <w:rFonts w:cs="Arial"/>
        </w:rPr>
        <w:t xml:space="preserve">Figura </w:t>
      </w:r>
      <w:r w:rsidR="00356EBE">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EC4D452" w:rsidR="008634C0" w:rsidRDefault="008634C0" w:rsidP="008634C0">
      <w:pPr>
        <w:pStyle w:val="Legenda"/>
        <w:rPr>
          <w:rFonts w:cs="Arial"/>
        </w:rPr>
      </w:pPr>
      <w:bookmarkStart w:id="191" w:name="_Ref528088874"/>
      <w:bookmarkStart w:id="192"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27</w:t>
      </w:r>
      <w:r w:rsidR="004416AC" w:rsidRPr="001A5029">
        <w:rPr>
          <w:rFonts w:cs="Arial"/>
        </w:rPr>
        <w:fldChar w:fldCharType="end"/>
      </w:r>
      <w:bookmarkEnd w:id="191"/>
      <w:r w:rsidRPr="001A5029">
        <w:rPr>
          <w:rFonts w:cs="Arial"/>
        </w:rPr>
        <w:t xml:space="preserve"> - Distâncias entre pontos no tampo para diferentes métodos de cálculo</w:t>
      </w:r>
      <w:bookmarkEnd w:id="192"/>
    </w:p>
    <w:p w14:paraId="3468CF7D" w14:textId="77777777" w:rsidR="00DF66DF" w:rsidRPr="00DF66DF" w:rsidRDefault="00DF66DF" w:rsidP="00DF66DF">
      <w:pPr>
        <w:pStyle w:val="Legenda"/>
      </w:pPr>
      <w:r>
        <w:t>Fonte: Os autores</w:t>
      </w:r>
    </w:p>
    <w:p w14:paraId="01D29398" w14:textId="7AE3C104" w:rsidR="00831942" w:rsidRPr="001A5029" w:rsidRDefault="00831942" w:rsidP="00831942">
      <w:pPr>
        <w:rPr>
          <w:rFonts w:cs="Arial"/>
        </w:rPr>
      </w:pPr>
      <w:r w:rsidRPr="001A5029">
        <w:rPr>
          <w:rFonts w:cs="Arial"/>
        </w:rPr>
        <w:lastRenderedPageBreak/>
        <w:t xml:space="preserve">Na </w:t>
      </w:r>
      <w:r w:rsidR="00450C9B">
        <w:fldChar w:fldCharType="begin"/>
      </w:r>
      <w:r w:rsidR="00450C9B">
        <w:instrText xml:space="preserve"> REF _Ref528089291 \h  \* MERGEFORMAT </w:instrText>
      </w:r>
      <w:r w:rsidR="00450C9B">
        <w:fldChar w:fldCharType="separate"/>
      </w:r>
      <w:r w:rsidR="00356EBE" w:rsidRPr="001A5029">
        <w:rPr>
          <w:rFonts w:cs="Arial"/>
        </w:rPr>
        <w:t xml:space="preserve">Figura </w:t>
      </w:r>
      <w:r w:rsidR="00356EBE">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B92F4C0" w:rsidR="00871554" w:rsidRDefault="00871554" w:rsidP="00871554">
      <w:pPr>
        <w:pStyle w:val="Legenda"/>
        <w:rPr>
          <w:rFonts w:cs="Arial"/>
        </w:rPr>
      </w:pPr>
      <w:bookmarkStart w:id="193" w:name="_Ref528089291"/>
      <w:bookmarkStart w:id="194"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28</w:t>
      </w:r>
      <w:r w:rsidR="004416AC" w:rsidRPr="001A5029">
        <w:rPr>
          <w:rFonts w:cs="Arial"/>
        </w:rPr>
        <w:fldChar w:fldCharType="end"/>
      </w:r>
      <w:bookmarkEnd w:id="193"/>
      <w:r w:rsidRPr="001A5029">
        <w:rPr>
          <w:rFonts w:cs="Arial"/>
        </w:rPr>
        <w:t xml:space="preserve"> – Erro no cálculo da distância entre pontos no tampo para diferentes métodos</w:t>
      </w:r>
      <w:bookmarkEnd w:id="194"/>
    </w:p>
    <w:p w14:paraId="434344A1" w14:textId="77777777" w:rsidR="009D7A50" w:rsidRPr="00DF66DF" w:rsidRDefault="009D7A50" w:rsidP="009D7A50">
      <w:pPr>
        <w:pStyle w:val="Legenda"/>
      </w:pPr>
      <w:r>
        <w:t>Fonte: Os autores</w:t>
      </w:r>
    </w:p>
    <w:p w14:paraId="2338D7AF" w14:textId="70A91D4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356EBE" w:rsidRPr="001A5029">
        <w:rPr>
          <w:rFonts w:cs="Arial"/>
        </w:rPr>
        <w:t xml:space="preserve">Figura </w:t>
      </w:r>
      <w:r w:rsidR="00356EBE">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r w:rsidR="00B30075">
        <w:rPr>
          <w:rFonts w:cs="Arial"/>
        </w:rPr>
        <w:t>Nesse</w:t>
      </w:r>
      <w:commentRangeStart w:id="195"/>
      <w:r w:rsidR="00A27852" w:rsidRPr="001A5029">
        <w:rPr>
          <w:rFonts w:cs="Arial"/>
        </w:rPr>
        <w:t xml:space="preserve"> gráfico </w:t>
      </w:r>
      <w:commentRangeEnd w:id="195"/>
      <w:r w:rsidR="00C666E0">
        <w:rPr>
          <w:rStyle w:val="Refdecomentrio"/>
        </w:rPr>
        <w:commentReference w:id="195"/>
      </w:r>
      <w:r w:rsidR="00A27852" w:rsidRPr="001A5029">
        <w:rPr>
          <w:rFonts w:cs="Arial"/>
        </w:rPr>
        <w:t>pode se observar que foram encontrados erros relativamente pequenos, chegando no máximo</w:t>
      </w:r>
      <w:r w:rsidR="00D84062">
        <w:rPr>
          <w:rFonts w:cs="Arial"/>
        </w:rPr>
        <w:t xml:space="preserve"> a</w:t>
      </w:r>
      <w:commentRangeStart w:id="196"/>
      <w:commentRangeEnd w:id="196"/>
      <w:r w:rsidR="00C666E0">
        <w:rPr>
          <w:rStyle w:val="Refdecomentrio"/>
        </w:rPr>
        <w:commentReference w:id="196"/>
      </w:r>
      <w:r w:rsidR="00A27852" w:rsidRPr="001A5029">
        <w:rPr>
          <w:rFonts w:cs="Arial"/>
        </w:rPr>
        <w:t xml:space="preserve"> 6% do valor do diâmetro.</w:t>
      </w:r>
    </w:p>
    <w:p w14:paraId="4091A36D" w14:textId="4AD5EBC9" w:rsidR="00702236" w:rsidRPr="001A5029" w:rsidRDefault="0040624A" w:rsidP="00702236">
      <w:pPr>
        <w:keepNext/>
        <w:ind w:firstLine="0"/>
        <w:jc w:val="center"/>
        <w:rPr>
          <w:rFonts w:cs="Arial"/>
        </w:rPr>
      </w:pPr>
      <w:r w:rsidRPr="001A5029">
        <w:rPr>
          <w:rFonts w:cs="Arial"/>
          <w:noProof/>
        </w:rPr>
        <w:lastRenderedPageBreak/>
        <w:drawing>
          <wp:inline distT="0" distB="0" distL="0" distR="0" wp14:anchorId="0658A48B" wp14:editId="41D4E7D7">
            <wp:extent cx="5759966" cy="395151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b="6913"/>
                    <a:stretch/>
                  </pic:blipFill>
                  <pic:spPr bwMode="auto">
                    <a:xfrm>
                      <a:off x="0" y="0"/>
                      <a:ext cx="5760720" cy="3952033"/>
                    </a:xfrm>
                    <a:prstGeom prst="rect">
                      <a:avLst/>
                    </a:prstGeom>
                    <a:noFill/>
                    <a:ln>
                      <a:noFill/>
                    </a:ln>
                    <a:extLst>
                      <a:ext uri="{53640926-AAD7-44D8-BBD7-CCE9431645EC}">
                        <a14:shadowObscured xmlns:a14="http://schemas.microsoft.com/office/drawing/2010/main"/>
                      </a:ext>
                    </a:extLst>
                  </pic:spPr>
                </pic:pic>
              </a:graphicData>
            </a:graphic>
          </wp:inline>
        </w:drawing>
      </w:r>
      <w:r w:rsidR="00702236">
        <w:rPr>
          <w:noProof/>
        </w:rPr>
        <w:drawing>
          <wp:inline distT="0" distB="0" distL="0" distR="0" wp14:anchorId="03CBDB51" wp14:editId="42DF72CE">
            <wp:extent cx="2168236" cy="1968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592"/>
                    <a:stretch/>
                  </pic:blipFill>
                  <pic:spPr bwMode="auto">
                    <a:xfrm>
                      <a:off x="0" y="0"/>
                      <a:ext cx="2460859" cy="223405"/>
                    </a:xfrm>
                    <a:prstGeom prst="rect">
                      <a:avLst/>
                    </a:prstGeom>
                    <a:ln>
                      <a:noFill/>
                    </a:ln>
                    <a:extLst>
                      <a:ext uri="{53640926-AAD7-44D8-BBD7-CCE9431645EC}">
                        <a14:shadowObscured xmlns:a14="http://schemas.microsoft.com/office/drawing/2010/main"/>
                      </a:ext>
                    </a:extLst>
                  </pic:spPr>
                </pic:pic>
              </a:graphicData>
            </a:graphic>
          </wp:inline>
        </w:drawing>
      </w:r>
    </w:p>
    <w:p w14:paraId="46FBE98D" w14:textId="061A1F28" w:rsidR="00947C42" w:rsidRDefault="0040624A" w:rsidP="0040624A">
      <w:pPr>
        <w:pStyle w:val="Legenda"/>
        <w:rPr>
          <w:rFonts w:cs="Arial"/>
        </w:rPr>
      </w:pPr>
      <w:bookmarkStart w:id="197" w:name="_Ref528089730"/>
      <w:bookmarkStart w:id="198"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29</w:t>
      </w:r>
      <w:r w:rsidR="004416AC" w:rsidRPr="001A5029">
        <w:rPr>
          <w:rFonts w:cs="Arial"/>
        </w:rPr>
        <w:fldChar w:fldCharType="end"/>
      </w:r>
      <w:bookmarkEnd w:id="197"/>
      <w:r w:rsidRPr="001A5029">
        <w:rPr>
          <w:rFonts w:cs="Arial"/>
        </w:rPr>
        <w:t xml:space="preserve"> - Erro máximo do método de seccionamento</w:t>
      </w:r>
      <w:bookmarkEnd w:id="198"/>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14FE6F23"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199" w:name="_Toc532324150"/>
      <w:r>
        <w:lastRenderedPageBreak/>
        <w:t>A</w:t>
      </w:r>
      <w:r w:rsidR="001B100A">
        <w:t>lgoritmo de localização</w:t>
      </w:r>
      <w:bookmarkEnd w:id="199"/>
    </w:p>
    <w:p w14:paraId="13CC8ADA" w14:textId="45D54B67"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w:t>
      </w:r>
      <w:r w:rsidR="000612E8">
        <w:t>,</w:t>
      </w:r>
      <w:r w:rsidR="00A419B6">
        <w:t xml:space="preserve"> então</w:t>
      </w:r>
      <w:r w:rsidR="000612E8">
        <w:t>,</w:t>
      </w:r>
      <w:r w:rsidR="00A419B6">
        <w:t xml:space="preserve"> um ponto na estrutura que proporcione os mesmos tempos de chegada nos sensores que </w:t>
      </w:r>
      <w:r w:rsidR="000612E8">
        <w:t>os observado</w:t>
      </w:r>
      <w:r w:rsidR="00A419B6">
        <w:t>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50B5CC5F"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6B9F84A" w:rsidR="00E21F68" w:rsidRDefault="00E21F68" w:rsidP="00E21F68">
      <w:r>
        <w:t>Esses tempos de chegada são</w:t>
      </w:r>
      <w:r w:rsidR="000612E8">
        <w:t>,</w:t>
      </w:r>
      <w:r>
        <w:t xml:space="preserve"> então</w:t>
      </w:r>
      <w:r w:rsidR="000612E8">
        <w:t>,</w:t>
      </w:r>
      <w:r>
        <w:t xml:space="preserve">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D16CA0"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E92734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1001E865"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4B848E10"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4</w:t>
            </w:r>
            <w:r w:rsidR="00554F4A">
              <w:rPr>
                <w:noProof/>
              </w:rPr>
              <w:fldChar w:fldCharType="end"/>
            </w:r>
            <w:r w:rsidRPr="0082702A">
              <w:t>)</w:t>
            </w:r>
          </w:p>
        </w:tc>
      </w:tr>
    </w:tbl>
    <w:p w14:paraId="1BD75A1B" w14:textId="77777777" w:rsidR="00576027" w:rsidRDefault="00576027" w:rsidP="00C468D8"/>
    <w:p w14:paraId="0433D2B6" w14:textId="6B09C162" w:rsidR="00576027" w:rsidRDefault="00576027" w:rsidP="00C468D8">
      <w:pPr>
        <w:rPr>
          <w:i/>
        </w:rPr>
      </w:pPr>
      <w:r>
        <w:t>Essas distâncias podem se</w:t>
      </w:r>
      <w:r w:rsidR="000612E8">
        <w:t>r calculadas de diversas formas. N</w:t>
      </w:r>
      <w:r>
        <w:t xml:space="preserve">o presente trabalho foi proposto o método de seccionamento, mas também foram testados os métodos planificado e através da biblioteca </w:t>
      </w:r>
      <w:r w:rsidRPr="00576027">
        <w:rPr>
          <w:i/>
        </w:rPr>
        <w:t>Geographiclib</w:t>
      </w:r>
      <w:r>
        <w:rPr>
          <w:i/>
        </w:rPr>
        <w:t>.</w:t>
      </w:r>
    </w:p>
    <w:p w14:paraId="18FA6740" w14:textId="6A05D44E"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w:t>
      </w:r>
      <w:r w:rsidR="000612E8" w:rsidRPr="000612E8">
        <w:t xml:space="preserve"> </w:t>
      </w:r>
      <w:r w:rsidR="000612E8">
        <w:t>teóricos</w:t>
      </w:r>
      <w:r>
        <w:t xml:space="preserve"> de chegada.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D16CA0"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5749C0E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248D6EA4" w:rsidR="00604809" w:rsidRDefault="000612E8" w:rsidP="00604809">
      <w:r>
        <w:t>Com ess</w:t>
      </w:r>
      <w:r w:rsidR="00604809">
        <w:t>a referência de tempo, pode se determinar o vetor de difere</w:t>
      </w:r>
      <w:r>
        <w:t>nças de tempo de chegada teórico</w:t>
      </w:r>
      <w:r w:rsidR="00604809">
        <w:t>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D16CA0"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561AAF66"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34F85968"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6135C15"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08A3428F"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674D294C" w:rsidR="006E146E" w:rsidRDefault="006E146E" w:rsidP="006E146E">
      <w:r>
        <w:t>O vetor de ponderação tem por objetivo fazer com</w:t>
      </w:r>
      <w:r w:rsidR="00113276">
        <w:t xml:space="preserve"> que</w:t>
      </w:r>
      <w:r>
        <w:t xml:space="preserve"> o algoritmo de minimização priorize os sensores mais próximos. </w:t>
      </w:r>
      <w:r w:rsidR="00113276">
        <w:t>Esse</w:t>
      </w:r>
      <w:r>
        <w:t xml:space="preserv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0" w:name="_Toc532324151"/>
      <w:r>
        <w:lastRenderedPageBreak/>
        <w:t>Procedimento Experimental</w:t>
      </w:r>
      <w:bookmarkEnd w:id="200"/>
    </w:p>
    <w:p w14:paraId="0B6C8956" w14:textId="77777777" w:rsidR="00C80C70" w:rsidRDefault="00C80C70" w:rsidP="00C80C70">
      <w:pPr>
        <w:pStyle w:val="Ttulo2"/>
        <w:numPr>
          <w:ilvl w:val="1"/>
          <w:numId w:val="4"/>
        </w:numPr>
      </w:pPr>
      <w:bookmarkStart w:id="201" w:name="_Toc531543572"/>
      <w:bookmarkStart w:id="202" w:name="_Toc532324152"/>
      <w:r>
        <w:t>Análise numérica</w:t>
      </w:r>
      <w:bookmarkEnd w:id="201"/>
      <w:bookmarkEnd w:id="202"/>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66920B4C" w:rsidR="00C80C70" w:rsidRDefault="00C80C70" w:rsidP="00C80C70">
      <w:r>
        <w:t>No primeiro teste, foram gerados 25 pontos distribuídos por toda a s</w:t>
      </w:r>
      <w:r w:rsidR="0051129B">
        <w:t>uperfície de um vaso de pressão.</w:t>
      </w:r>
      <w:r>
        <w:t xml:space="preserve"> </w:t>
      </w:r>
      <w:r w:rsidR="0051129B">
        <w:t>Esses</w:t>
      </w:r>
      <w:r>
        <w:t xml:space="preserve"> pontos serão as coordenadas das fontes simuladas, as quais o método deve localizar a partir dos tempos de chegada nos sensores.</w:t>
      </w:r>
    </w:p>
    <w:p w14:paraId="0AF6A5F7" w14:textId="3446F895" w:rsidR="00C80C70" w:rsidRDefault="00C80C70" w:rsidP="00C80C70">
      <w:r>
        <w:t xml:space="preserve">As dimensões do vaso foram as mesmas do vaso utilizado na análise </w:t>
      </w:r>
      <w:r w:rsidR="0051129B">
        <w:t>experimental</w:t>
      </w:r>
      <w:r>
        <w:t>. Foram definidos 10 sensores em um padrão triangular, 6 deles no corpo cilíndri</w:t>
      </w:r>
      <w:r w:rsidR="0051129B">
        <w:t>co e 2 em cada tampo elipsoidal, c</w:t>
      </w:r>
      <w:r>
        <w:t xml:space="preserve">onforme apresentado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72EF5CDC" w:rsidR="00C80C70" w:rsidRDefault="00C80C70" w:rsidP="00C80C70">
      <w:pPr>
        <w:pStyle w:val="Legenda"/>
      </w:pPr>
      <w:bookmarkStart w:id="203" w:name="_Ref531629770"/>
      <w:bookmarkStart w:id="204" w:name="_Toc53232410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30</w:t>
      </w:r>
      <w:r w:rsidR="000A322C">
        <w:rPr>
          <w:noProof/>
        </w:rPr>
        <w:fldChar w:fldCharType="end"/>
      </w:r>
      <w:bookmarkEnd w:id="203"/>
      <w:r>
        <w:t xml:space="preserve"> - Layout dos sensores no vaso de pressão</w:t>
      </w:r>
      <w:bookmarkEnd w:id="204"/>
      <w:r w:rsidR="0051129B">
        <w:t>, valores em milímetros</w:t>
      </w:r>
    </w:p>
    <w:p w14:paraId="41E399FA" w14:textId="77777777" w:rsidR="009D7A50" w:rsidRPr="00DF66DF" w:rsidRDefault="009D7A50" w:rsidP="009D7A50">
      <w:pPr>
        <w:pStyle w:val="Legenda"/>
      </w:pPr>
      <w:r>
        <w:t>Fonte: Os autores</w:t>
      </w:r>
    </w:p>
    <w:p w14:paraId="72C9467B" w14:textId="20D2FA49"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rsidR="0051129B">
        <w:t>. D</w:t>
      </w:r>
      <w:r>
        <w:t>ividindo</w:t>
      </w:r>
      <w:r w:rsidR="0051129B">
        <w:t>-se</w:t>
      </w:r>
      <w:r>
        <w:t xml:space="preserve"> essas distâncias pela velocidade, </w:t>
      </w:r>
      <w:r w:rsidR="0051129B">
        <w:t>obtém-se</w:t>
      </w:r>
      <w:r>
        <w:t xml:space="preserve"> tempos de chegada em cada sensor.</w:t>
      </w:r>
    </w:p>
    <w:p w14:paraId="2EA1DFA9" w14:textId="5CFCEAD8" w:rsidR="00C80C70" w:rsidRDefault="00BA38FE" w:rsidP="00C80C70">
      <w:r>
        <w:lastRenderedPageBreak/>
        <w:t>Essa</w:t>
      </w:r>
      <w:r w:rsidR="00C80C70">
        <w:t xml:space="preserve"> informação dos tempos de chegada é a mesma informação</w:t>
      </w:r>
      <w:r w:rsidR="0001240A">
        <w:t xml:space="preserve"> que</w:t>
      </w:r>
      <w:r w:rsidR="00C80C70">
        <w:t xml:space="preserve"> é obtida durante a aplicação real da técnica. Esses valores foram</w:t>
      </w:r>
      <w:r w:rsidR="0001240A">
        <w:t>,</w:t>
      </w:r>
      <w:r w:rsidR="00C80C70">
        <w:t xml:space="preserve"> então</w:t>
      </w:r>
      <w:r w:rsidR="0001240A">
        <w:t>,</w:t>
      </w:r>
      <w:r w:rsidR="00C80C70">
        <w:t xml:space="preserve"> fornecidos ao algoritmo proposto, obtendo como retorno a posição estimada da fonte.</w:t>
      </w:r>
    </w:p>
    <w:p w14:paraId="61087B89" w14:textId="0A15728F" w:rsidR="00C80C70" w:rsidRDefault="00C80C70" w:rsidP="00C80C70">
      <w:r>
        <w:t xml:space="preserve">No segundo teste, admitiu-se a região de intersecção entre tampo e vaso como zona de interesse. Foram distribuídos 25 pontos </w:t>
      </w:r>
      <w:r w:rsidR="00A8396E">
        <w:t>nessa</w:t>
      </w:r>
      <w:r w:rsidR="0001240A">
        <w:t xml:space="preserve"> região</w:t>
      </w:r>
      <w:r>
        <w:t xml:space="preserve">, e adotou-se a mesma posição dos 10 sensores anteriores. Definindo-se novamente a velocidade de propagação de onda igual a 3,2 km/s, </w:t>
      </w:r>
      <w:r w:rsidR="0001240A">
        <w:t>obtém-se as diferenças de tempo,</w:t>
      </w:r>
      <w:r>
        <w:t xml:space="preserve"> resolvendo o problema de l</w:t>
      </w:r>
      <w:r w:rsidR="00A64D32">
        <w:t>ocalização com os dois métodos: o de seccionamento proposto e</w:t>
      </w:r>
      <w:r w:rsidR="0001240A">
        <w:t xml:space="preserve"> o</w:t>
      </w:r>
      <w:r w:rsidR="00A64D32">
        <w:t xml:space="preserve"> método simplificado, onde o vaso é planificado.</w:t>
      </w:r>
    </w:p>
    <w:p w14:paraId="11A79B35" w14:textId="786414F2" w:rsidR="00E1087E" w:rsidRDefault="00E1087E" w:rsidP="00C80C70">
      <w:pPr>
        <w:rPr>
          <w:highlight w:val="red"/>
        </w:rPr>
      </w:pPr>
      <w:r>
        <w:t xml:space="preserve">No terceiro teste a zona de interesse foi uma linha vertical no centro do vaso, tendo seu início próximo ao vértice do tampo inferior e seu fim no meio do corpo cilíndrico. Os demais parâmetros foram mantidos para a execução </w:t>
      </w:r>
      <w:r w:rsidR="0001240A">
        <w:t>desse</w:t>
      </w:r>
      <w:r>
        <w:t xml:space="preserve"> terceiro teste.</w:t>
      </w:r>
    </w:p>
    <w:p w14:paraId="1D7819AD" w14:textId="77777777" w:rsidR="00C80C70" w:rsidRDefault="00C80C70" w:rsidP="00C80C70"/>
    <w:p w14:paraId="237DD2B3" w14:textId="0D4B9E85" w:rsidR="00C80C70" w:rsidRDefault="00C80C70" w:rsidP="00C80C70">
      <w:pPr>
        <w:pStyle w:val="Ttulo2"/>
        <w:numPr>
          <w:ilvl w:val="1"/>
          <w:numId w:val="4"/>
        </w:numPr>
      </w:pPr>
      <w:bookmarkStart w:id="205" w:name="_Toc531543573"/>
      <w:bookmarkStart w:id="206" w:name="_Toc532324153"/>
      <w:r>
        <w:t xml:space="preserve">Análise </w:t>
      </w:r>
      <w:bookmarkEnd w:id="205"/>
      <w:bookmarkEnd w:id="206"/>
      <w:r w:rsidR="000A322C">
        <w:t>experimental</w:t>
      </w:r>
    </w:p>
    <w:p w14:paraId="2D08D021" w14:textId="568AB69C" w:rsidR="00C80C70" w:rsidRDefault="00C80C70" w:rsidP="00C80C70">
      <w:pPr>
        <w:pStyle w:val="Ttulo3"/>
        <w:numPr>
          <w:ilvl w:val="2"/>
          <w:numId w:val="4"/>
        </w:numPr>
      </w:pPr>
      <w:bookmarkStart w:id="207" w:name="_Toc532324154"/>
      <w:r>
        <w:t>Materiais</w:t>
      </w:r>
      <w:bookmarkEnd w:id="207"/>
    </w:p>
    <w:p w14:paraId="3D8B3EE0" w14:textId="005671BE" w:rsidR="00B92779" w:rsidRDefault="007F4C49" w:rsidP="007F4C49">
      <w:r>
        <w:t xml:space="preserve">Para a realização da análise </w:t>
      </w:r>
      <w:r w:rsidR="000A322C">
        <w:t>experimental</w:t>
      </w:r>
      <w:r>
        <w:t>,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356EBE">
        <w:t xml:space="preserve">Figura </w:t>
      </w:r>
      <w:r w:rsidR="00356EBE">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0DB50DF" w:rsidR="007F4C49" w:rsidRDefault="007F4C49" w:rsidP="007F4C49">
      <w:r>
        <w:t>Durante a realização dos ensaios</w:t>
      </w:r>
      <w:r w:rsidR="00B92779">
        <w:t xml:space="preserve">, certificou-se que o vaso não entraria em operação para assim garantir a segurança </w:t>
      </w:r>
      <w:r w:rsidR="000A322C">
        <w:t>pessoal</w:t>
      </w:r>
      <w:r w:rsidR="00B92779">
        <w:t xml:space="preserve"> e evitar interferências de ruídos inerentes à sua operação.</w:t>
      </w:r>
    </w:p>
    <w:p w14:paraId="3DC77C1B" w14:textId="676B6CDB"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xml:space="preserve">. </w:t>
      </w:r>
      <w:r w:rsidR="000A322C">
        <w:t>O</w:t>
      </w:r>
      <w:r w:rsidR="00095FE8">
        <w:t>ptou</w:t>
      </w:r>
      <w:r w:rsidR="000A322C">
        <w:t>-se</w:t>
      </w:r>
      <w:r w:rsidR="00095FE8">
        <w:t xml:space="preserve"> por instalar 2 sensores em cada tampo, para</w:t>
      </w:r>
      <w:r w:rsidR="000A322C">
        <w:t>,</w:t>
      </w:r>
      <w:r w:rsidR="00095FE8">
        <w:t xml:space="preserve"> des</w:t>
      </w:r>
      <w:r w:rsidR="000A322C">
        <w:t>sa</w:t>
      </w:r>
      <w:r w:rsidR="00095FE8">
        <w:t xml:space="preserve"> forma</w:t>
      </w:r>
      <w:r w:rsidR="000A322C">
        <w:t>,</w:t>
      </w:r>
      <w:r w:rsidR="00095FE8">
        <w:t xml:space="preserve">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0E9DEAE9" w:rsidR="007F4C49" w:rsidRDefault="007F4C49" w:rsidP="007F4C49">
      <w:pPr>
        <w:pStyle w:val="Legenda"/>
      </w:pPr>
      <w:bookmarkStart w:id="208" w:name="_Ref531633824"/>
      <w:bookmarkStart w:id="209" w:name="_Toc53232410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31</w:t>
      </w:r>
      <w:r w:rsidR="000A322C">
        <w:rPr>
          <w:noProof/>
        </w:rPr>
        <w:fldChar w:fldCharType="end"/>
      </w:r>
      <w:bookmarkEnd w:id="208"/>
      <w:r>
        <w:t xml:space="preserve"> - Vaso de pressão utilizado na análise </w:t>
      </w:r>
      <w:bookmarkEnd w:id="209"/>
      <w:r w:rsidR="000A322C">
        <w:t>experimental</w:t>
      </w:r>
    </w:p>
    <w:p w14:paraId="0D0BA840" w14:textId="77777777" w:rsidR="009D7A50" w:rsidRPr="00DF66DF" w:rsidRDefault="009D7A50" w:rsidP="009D7A50">
      <w:pPr>
        <w:pStyle w:val="Legenda"/>
      </w:pPr>
      <w:r>
        <w:t>Fonte: Os autores</w:t>
      </w:r>
    </w:p>
    <w:p w14:paraId="3481C369" w14:textId="278D550E" w:rsidR="001738D6" w:rsidRDefault="001738D6" w:rsidP="001738D6">
      <w:r>
        <w:t>Todos os sensores utilizados foram do tipo R15I AST (</w:t>
      </w:r>
      <w:r>
        <w:fldChar w:fldCharType="begin"/>
      </w:r>
      <w:r>
        <w:instrText xml:space="preserve"> REF _Ref531634642 \h </w:instrText>
      </w:r>
      <w:r>
        <w:fldChar w:fldCharType="separate"/>
      </w:r>
      <w:r w:rsidR="00356EBE">
        <w:t xml:space="preserve">Figura </w:t>
      </w:r>
      <w:r w:rsidR="00356EBE">
        <w:rPr>
          <w:noProof/>
        </w:rPr>
        <w:t>32</w:t>
      </w:r>
      <w:r>
        <w:fldChar w:fldCharType="end"/>
      </w:r>
      <w:r>
        <w:t>)</w:t>
      </w:r>
      <w:r w:rsidR="00140AC0">
        <w:t xml:space="preserve">, do fabricante </w:t>
      </w:r>
      <w:r w:rsidR="00140AC0">
        <w:rPr>
          <w:i/>
        </w:rPr>
        <w:t>Physical Acoustics</w:t>
      </w:r>
      <w:r>
        <w:t>. Es</w:t>
      </w:r>
      <w:r w:rsidR="000A322C">
        <w:t>s</w:t>
      </w:r>
      <w:r>
        <w:t>e sensor possui frequência de ressonância de 150 kHz, pré-amplificador integrado e funcionalidade de auto teste. Es</w:t>
      </w:r>
      <w:r w:rsidR="000A322C">
        <w:t>s</w:t>
      </w:r>
      <w:r>
        <w:t xml:space="preserve">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308A75B8" w:rsidR="001738D6" w:rsidRDefault="001738D6" w:rsidP="009D7A50">
      <w:pPr>
        <w:pStyle w:val="Legenda"/>
      </w:pPr>
      <w:bookmarkStart w:id="210" w:name="_Ref531634642"/>
      <w:bookmarkStart w:id="211" w:name="_Toc53232410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32</w:t>
      </w:r>
      <w:r w:rsidR="000A322C">
        <w:rPr>
          <w:noProof/>
        </w:rPr>
        <w:fldChar w:fldCharType="end"/>
      </w:r>
      <w:bookmarkEnd w:id="210"/>
      <w:r>
        <w:t xml:space="preserve"> - Sensor R15I AST</w:t>
      </w:r>
      <w:bookmarkEnd w:id="211"/>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15CF4E92" w:rsidR="001738D6" w:rsidRPr="00354E5F" w:rsidRDefault="001738D6" w:rsidP="001738D6">
      <w:r>
        <w:lastRenderedPageBreak/>
        <w:t>Para aquisição dos sinais foi usad</w:t>
      </w:r>
      <w:r w:rsidR="000A322C">
        <w:t>o</w:t>
      </w:r>
      <w:r w:rsidR="00354E5F">
        <w:t xml:space="preserve">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356EBE" w:rsidRPr="00354E5F">
        <w:t xml:space="preserve">Figura </w:t>
      </w:r>
      <w:r w:rsidR="00356EBE">
        <w:rPr>
          <w:noProof/>
        </w:rPr>
        <w:t>33</w:t>
      </w:r>
      <w:r w:rsidR="00354E5F">
        <w:fldChar w:fldCharType="end"/>
      </w:r>
      <w:r w:rsidR="00354E5F">
        <w:t>). Cada placa padrão DiSP possui 4 canais p</w:t>
      </w:r>
      <w:r w:rsidR="00A8396E">
        <w:t>ara aquisição de sensores de EA. O</w:t>
      </w:r>
      <w:r w:rsidR="00354E5F">
        <w:t xml:space="preserve"> sistema utilizado nos testes possuía 6 placas des</w:t>
      </w:r>
      <w:r w:rsidR="000A322C">
        <w:t>s</w:t>
      </w:r>
      <w:r w:rsidR="00354E5F">
        <w: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3748AC2F" w:rsidR="00140AC0" w:rsidRDefault="00140AC0" w:rsidP="00C60339">
      <w:pPr>
        <w:pStyle w:val="Legenda"/>
      </w:pPr>
      <w:bookmarkStart w:id="212" w:name="_Ref531726664"/>
      <w:bookmarkStart w:id="213" w:name="_Toc532324108"/>
      <w:r w:rsidRPr="00354E5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33</w:t>
      </w:r>
      <w:r w:rsidR="000A322C">
        <w:rPr>
          <w:noProof/>
        </w:rPr>
        <w:fldChar w:fldCharType="end"/>
      </w:r>
      <w:bookmarkEnd w:id="212"/>
      <w:r w:rsidRPr="00354E5F">
        <w:t xml:space="preserve"> - </w:t>
      </w:r>
      <w:r w:rsidR="00354E5F" w:rsidRPr="00354E5F">
        <w:t>Sistema</w:t>
      </w:r>
      <w:r w:rsidRPr="00354E5F">
        <w:t xml:space="preserve"> DiSP</w:t>
      </w:r>
      <w:bookmarkEnd w:id="213"/>
    </w:p>
    <w:p w14:paraId="2C29529D" w14:textId="3AF8F9F7" w:rsidR="00C60339" w:rsidRDefault="00C60339" w:rsidP="00C60339">
      <w:pPr>
        <w:pStyle w:val="Legenda"/>
      </w:pPr>
      <w:r>
        <w:t>Fonte: Os autores</w:t>
      </w:r>
    </w:p>
    <w:p w14:paraId="470280D9" w14:textId="490CE40F" w:rsidR="00A8396E" w:rsidRDefault="00A8396E" w:rsidP="00A8396E">
      <w:r w:rsidRPr="00354E5F">
        <w:t xml:space="preserve">Os sensores foram fixados ao vaso de pressão com auxílio de porta sensor </w:t>
      </w:r>
      <w:r>
        <w:t>magnético desenvolvido pelo Lactec. Para garantir a integridade do sinal de EA, foi utilizada uma graxa acoplante entre o sensor e o vaso de pressão (</w:t>
      </w:r>
      <w:r>
        <w:fldChar w:fldCharType="begin"/>
      </w:r>
      <w:r>
        <w:instrText xml:space="preserve"> REF _Ref531727180 \h </w:instrText>
      </w:r>
      <w:r>
        <w:fldChar w:fldCharType="separate"/>
      </w:r>
      <w:r w:rsidR="00356EBE">
        <w:t xml:space="preserve">Figura </w:t>
      </w:r>
      <w:r w:rsidR="00356EBE">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0F024C4" w:rsidR="00A8396E" w:rsidRDefault="00A8396E" w:rsidP="00A8396E">
      <w:pPr>
        <w:pStyle w:val="Legenda"/>
      </w:pPr>
      <w:bookmarkStart w:id="214" w:name="_Ref531727180"/>
      <w:bookmarkStart w:id="215" w:name="_Toc53232410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34</w:t>
      </w:r>
      <w:r w:rsidR="000A322C">
        <w:rPr>
          <w:noProof/>
        </w:rPr>
        <w:fldChar w:fldCharType="end"/>
      </w:r>
      <w:bookmarkEnd w:id="214"/>
      <w:r>
        <w:t xml:space="preserve"> - Porta sensor e acoplante</w:t>
      </w:r>
      <w:bookmarkEnd w:id="215"/>
    </w:p>
    <w:p w14:paraId="1249E741" w14:textId="77777777" w:rsidR="00A8396E" w:rsidRPr="00C60339" w:rsidRDefault="00A8396E" w:rsidP="00A8396E">
      <w:pPr>
        <w:pStyle w:val="Legenda"/>
      </w:pPr>
      <w:r>
        <w:t>Fonte: Os autores</w:t>
      </w:r>
    </w:p>
    <w:p w14:paraId="66EBFDE4" w14:textId="4A970C9D" w:rsidR="00322D0D" w:rsidRDefault="00A64D32" w:rsidP="00354E5F">
      <w:pPr>
        <w:pStyle w:val="Ttulo3"/>
        <w:numPr>
          <w:ilvl w:val="2"/>
          <w:numId w:val="35"/>
        </w:numPr>
      </w:pPr>
      <w:bookmarkStart w:id="216" w:name="_Toc532324155"/>
      <w:r>
        <w:lastRenderedPageBreak/>
        <w:t>Verificação</w:t>
      </w:r>
      <w:bookmarkEnd w:id="216"/>
    </w:p>
    <w:p w14:paraId="12BF8A28" w14:textId="0864219A"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w:t>
      </w:r>
      <w:r w:rsidR="000A322C">
        <w:t>s</w:t>
      </w:r>
      <w:r w:rsidR="00795D50">
        <w:t>as quebras devem possuir amplitude maior que 90 dB</w:t>
      </w:r>
      <w:r w:rsidR="00A8396E">
        <w:t>, e</w:t>
      </w:r>
      <w:r w:rsidR="000A322C">
        <w:t>,</w:t>
      </w:r>
      <w:r w:rsidR="00A8396E">
        <w:t xml:space="preserve"> para um mesmo sensor</w:t>
      </w:r>
      <w:r w:rsidR="000A322C">
        <w:t>,</w:t>
      </w:r>
      <w:r w:rsidR="00795D50">
        <w:t xml:space="preserve"> a variação máxima de amplitude permitida entre os sinais é de 3 dB.</w:t>
      </w:r>
    </w:p>
    <w:p w14:paraId="4F52D5F4" w14:textId="2AF534E2"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356EBE" w:rsidRPr="00D90724">
        <w:t xml:space="preserve">Tabela </w:t>
      </w:r>
      <w:r w:rsidR="00356EBE">
        <w:rPr>
          <w:noProof/>
        </w:rPr>
        <w:t>1</w:t>
      </w:r>
      <w:r>
        <w:fldChar w:fldCharType="end"/>
      </w:r>
      <w:r>
        <w:t>.</w:t>
      </w:r>
    </w:p>
    <w:p w14:paraId="037394B1" w14:textId="2E2BA450" w:rsidR="00C80C70" w:rsidRPr="00D90724" w:rsidRDefault="00C80C70" w:rsidP="009465FF">
      <w:pPr>
        <w:pStyle w:val="Legenda"/>
        <w:keepNext/>
      </w:pPr>
      <w:bookmarkStart w:id="217" w:name="_Ref531727407"/>
      <w:bookmarkStart w:id="218" w:name="_Toc531543546"/>
      <w:bookmarkStart w:id="219" w:name="_Toc530305624"/>
      <w:bookmarkStart w:id="220"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356EBE">
        <w:rPr>
          <w:noProof/>
        </w:rPr>
        <w:t>1</w:t>
      </w:r>
      <w:r w:rsidRPr="00D90724">
        <w:fldChar w:fldCharType="end"/>
      </w:r>
      <w:bookmarkEnd w:id="217"/>
      <w:r w:rsidRPr="00D90724">
        <w:t xml:space="preserve"> - Tabela de verificação do acoplamento dos sensores</w:t>
      </w:r>
      <w:bookmarkEnd w:id="218"/>
      <w:bookmarkEnd w:id="219"/>
      <w:bookmarkEnd w:id="220"/>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101" cy="1340626"/>
                    </a:xfrm>
                    <a:prstGeom prst="rect">
                      <a:avLst/>
                    </a:prstGeom>
                  </pic:spPr>
                </pic:pic>
              </a:graphicData>
            </a:graphic>
          </wp:inline>
        </w:drawing>
      </w:r>
    </w:p>
    <w:p w14:paraId="4AC571B5" w14:textId="219828F7" w:rsidR="00795D50" w:rsidRDefault="00795D50" w:rsidP="00C80C70">
      <w:r>
        <w:t>Por questões de segurança, os canais 4, 5, 6, 9 e 10 não foram verificados segundo o procedimento descrito acima</w:t>
      </w:r>
      <w:r w:rsidR="000A322C">
        <w:t>. A</w:t>
      </w:r>
      <w:r w:rsidR="004A3BF7">
        <w:t>penas se observou as amplitudes registradas nestes canais durante a verificação dos demais</w:t>
      </w:r>
      <w:r w:rsidR="000A322C">
        <w:t>. C</w:t>
      </w:r>
      <w:r w:rsidR="004A3BF7">
        <w:t>omo as amplitudes nes</w:t>
      </w:r>
      <w:r w:rsidR="000A322C">
        <w:t>s</w:t>
      </w:r>
      <w:r w:rsidR="004A3BF7">
        <w:t>a situação sempre foram superiores a 80 dB, is</w:t>
      </w:r>
      <w:r w:rsidR="000A322C">
        <w:t>s</w:t>
      </w:r>
      <w:r w:rsidR="004A3BF7">
        <w:t>o indica um bom acoplamento nestes canais também.</w:t>
      </w:r>
    </w:p>
    <w:p w14:paraId="301ECA37" w14:textId="75EDBF9E" w:rsidR="004A3BF7" w:rsidRPr="00795D50" w:rsidRDefault="004A3BF7" w:rsidP="00C80C70">
      <w:r>
        <w:t xml:space="preserve">Além disso, os testes </w:t>
      </w:r>
      <w:r w:rsidR="000A322C">
        <w:t>experimentais</w:t>
      </w:r>
      <w:r>
        <w:t xml:space="preserve">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1" w:name="_Toc532324156"/>
      <w:r>
        <w:t>Procedimento de ensaio</w:t>
      </w:r>
      <w:bookmarkEnd w:id="221"/>
    </w:p>
    <w:p w14:paraId="35D09B3F" w14:textId="52DC01FF" w:rsidR="0077537B" w:rsidRDefault="006D75F6" w:rsidP="006D75F6">
      <w:r w:rsidRPr="006D75F6">
        <w:t xml:space="preserve">Na </w:t>
      </w:r>
      <w:r>
        <w:t xml:space="preserve">primeira etapa da análise </w:t>
      </w:r>
      <w:r w:rsidR="000A322C">
        <w:t>experimental</w:t>
      </w:r>
      <w:r>
        <w:t xml:space="preserve">, os sinais </w:t>
      </w:r>
      <w:r w:rsidR="00A8396E">
        <w:t>foram</w:t>
      </w:r>
      <w:r>
        <w:t xml:space="preserve"> gerados através da funcionalidade </w:t>
      </w:r>
      <w:r w:rsidR="004B6C77">
        <w:t xml:space="preserve">de </w:t>
      </w:r>
      <w:r>
        <w:t>auto teste do sistema. Nes</w:t>
      </w:r>
      <w:r w:rsidR="000A322C">
        <w:t>se</w:t>
      </w:r>
      <w:r>
        <w:t xml:space="preserv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2B362B1D" w:rsidR="006D75F6" w:rsidRDefault="007B145D" w:rsidP="006D75F6">
      <w:r>
        <w:t xml:space="preserve">O resultado desta rotina de auto teste são várias tabelas de resultados, </w:t>
      </w:r>
      <w:r w:rsidR="000A322C">
        <w:t xml:space="preserve">onde </w:t>
      </w:r>
      <w:r>
        <w:t xml:space="preserve">cada tabela está associada </w:t>
      </w:r>
      <w:r w:rsidR="000A322C">
        <w:t>a</w:t>
      </w:r>
      <w:r>
        <w:t xml:space="preserve"> um canal atuando como fonte. Cada tabela apresenta o </w:t>
      </w:r>
      <w:r>
        <w:lastRenderedPageBreak/>
        <w:t>valor médio dos 10 pulsos para uma série de parâmetros, dentre eles o tempo de chegada ao sensor, sendo es</w:t>
      </w:r>
      <w:r w:rsidR="000A322C">
        <w:t>s</w:t>
      </w:r>
      <w:r>
        <w: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3076" cy="3165144"/>
                    </a:xfrm>
                    <a:prstGeom prst="rect">
                      <a:avLst/>
                    </a:prstGeom>
                  </pic:spPr>
                </pic:pic>
              </a:graphicData>
            </a:graphic>
          </wp:inline>
        </w:drawing>
      </w:r>
    </w:p>
    <w:p w14:paraId="17610FF9" w14:textId="0924B96A" w:rsidR="006C78FA" w:rsidRDefault="007B145D" w:rsidP="006C78FA">
      <w:pPr>
        <w:pStyle w:val="Legenda"/>
      </w:pPr>
      <w:bookmarkStart w:id="222" w:name="_Toc53232411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35</w:t>
      </w:r>
      <w:r w:rsidR="000A322C">
        <w:rPr>
          <w:noProof/>
        </w:rPr>
        <w:fldChar w:fldCharType="end"/>
      </w:r>
      <w:r>
        <w:t xml:space="preserve"> - Exemplo de resultado de auto teste</w:t>
      </w:r>
      <w:bookmarkEnd w:id="222"/>
    </w:p>
    <w:p w14:paraId="7E01D8F8" w14:textId="77777777" w:rsidR="00B04C6A" w:rsidRPr="00C60339" w:rsidRDefault="00B04C6A" w:rsidP="00B04C6A">
      <w:pPr>
        <w:pStyle w:val="Legenda"/>
      </w:pPr>
      <w:r>
        <w:t>Fonte: Os autores</w:t>
      </w:r>
    </w:p>
    <w:p w14:paraId="3C2F3D2A" w14:textId="396103D4" w:rsidR="001E4B48" w:rsidRDefault="001E4B48" w:rsidP="001E4B48">
      <w:r>
        <w:t xml:space="preserve">A segunda parte da análise </w:t>
      </w:r>
      <w:r w:rsidR="000A322C">
        <w:t>experimental</w:t>
      </w:r>
      <w:r>
        <w:t xml:space="preserve">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C5979D2" w:rsidR="00B765A1" w:rsidRDefault="00B765A1" w:rsidP="001E4B48">
      <w:r>
        <w:t xml:space="preserve">Na </w:t>
      </w:r>
      <w:r>
        <w:fldChar w:fldCharType="begin"/>
      </w:r>
      <w:r>
        <w:instrText xml:space="preserve"> REF _Ref531643624 \h </w:instrText>
      </w:r>
      <w:r>
        <w:fldChar w:fldCharType="separate"/>
      </w:r>
      <w:r w:rsidR="00356EBE">
        <w:t xml:space="preserve">Figura </w:t>
      </w:r>
      <w:r w:rsidR="00356EBE">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41C8C727" w:rsidR="001E4B48" w:rsidRDefault="001E4B48" w:rsidP="00F41EB1">
      <w:pPr>
        <w:pStyle w:val="Legenda"/>
      </w:pPr>
      <w:bookmarkStart w:id="223" w:name="_Ref531643624"/>
      <w:bookmarkStart w:id="224" w:name="_Toc53232411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36</w:t>
      </w:r>
      <w:r w:rsidR="000A322C">
        <w:rPr>
          <w:noProof/>
        </w:rPr>
        <w:fldChar w:fldCharType="end"/>
      </w:r>
      <w:bookmarkEnd w:id="223"/>
      <w:r>
        <w:t xml:space="preserve"> - Pontos de quebra de mina</w:t>
      </w:r>
      <w:r w:rsidR="00EE1ABE">
        <w:t>s</w:t>
      </w:r>
      <w:r>
        <w:t xml:space="preserve"> de grafite</w:t>
      </w:r>
      <w:bookmarkEnd w:id="224"/>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5" w:name="_Toc532324157"/>
      <w:r w:rsidRPr="001A5029">
        <w:lastRenderedPageBreak/>
        <w:t>R</w:t>
      </w:r>
      <w:r w:rsidR="00261A7E">
        <w:t>esultados</w:t>
      </w:r>
      <w:bookmarkEnd w:id="146"/>
      <w:bookmarkEnd w:id="147"/>
      <w:bookmarkEnd w:id="148"/>
      <w:bookmarkEnd w:id="149"/>
      <w:bookmarkEnd w:id="150"/>
      <w:bookmarkEnd w:id="151"/>
      <w:bookmarkEnd w:id="225"/>
    </w:p>
    <w:p w14:paraId="263AAB7F" w14:textId="5921E1E0" w:rsidR="00A64D32" w:rsidRDefault="00A64D32" w:rsidP="00A64D32">
      <w:pPr>
        <w:pStyle w:val="Ttulo2"/>
        <w:numPr>
          <w:ilvl w:val="1"/>
          <w:numId w:val="4"/>
        </w:numPr>
      </w:pPr>
      <w:bookmarkStart w:id="226" w:name="_Toc532324158"/>
      <w:r>
        <w:t>Análise numérica</w:t>
      </w:r>
      <w:bookmarkEnd w:id="226"/>
    </w:p>
    <w:p w14:paraId="03E327B2" w14:textId="727EADCC"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356EBE">
        <w:t xml:space="preserve">Figura </w:t>
      </w:r>
      <w:r w:rsidR="00356EBE">
        <w:rPr>
          <w:noProof/>
        </w:rPr>
        <w:t>37</w:t>
      </w:r>
      <w:r w:rsidR="00F82EA3">
        <w:fldChar w:fldCharType="end"/>
      </w:r>
      <w:r w:rsidR="003F0BDD">
        <w:t>. Nes</w:t>
      </w:r>
      <w:r w:rsidR="000A322C">
        <w:t>s</w:t>
      </w:r>
      <w:r w:rsidR="003F0BDD">
        <w:t>a figura são apresentadas as localizações obtidas pelo método de seccionamento proposto e pelo método planificado. Também são apresentadas as posições dos sensores da estrutura e as posições reais das fontes.</w:t>
      </w:r>
    </w:p>
    <w:p w14:paraId="62616AB2" w14:textId="213A60F5" w:rsidR="003F0BDD" w:rsidRDefault="003F0BDD" w:rsidP="006C78FA">
      <w:r>
        <w:t>As</w:t>
      </w:r>
      <w:r w:rsidR="0057627D">
        <w:t xml:space="preserve"> linhas pretas tracejadas ligam a posição estimada da fonte com a posição real des</w:t>
      </w:r>
      <w:r w:rsidR="000A322C">
        <w:t>s</w:t>
      </w:r>
      <w:r w:rsidR="0057627D">
        <w:t>a</w:t>
      </w:r>
      <w:r w:rsidR="000A322C">
        <w:t>. A</w:t>
      </w:r>
      <w:r w:rsidR="0057627D">
        <w:t>ssim pode se ter uma noção qualitativa do erro de cada método comparando-se os comprimentos des</w:t>
      </w:r>
      <w:r w:rsidR="000A322C">
        <w:t>s</w:t>
      </w:r>
      <w:r w:rsidR="0057627D">
        <w:t>as linhas tracejadas.</w:t>
      </w:r>
    </w:p>
    <w:p w14:paraId="486C91F4" w14:textId="57A64802" w:rsidR="003F0BDD" w:rsidRDefault="0057627D" w:rsidP="006C78FA">
      <w:r>
        <w:t>Pode ser observado que</w:t>
      </w:r>
      <w:r w:rsidR="000A322C">
        <w:t>,</w:t>
      </w:r>
      <w:r>
        <w:t xml:space="preserv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2E13300F" w:rsidR="00225099" w:rsidRDefault="00225099" w:rsidP="006C78FA">
      <w:r>
        <w:t>Ainda que o método de seccionamento tenha gerado resultados muito próximos da posição real da fonte para a maioria dos pontos, ainda existem alguns pontos em que es</w:t>
      </w:r>
      <w:r w:rsidR="000A322C">
        <w:t>s</w:t>
      </w:r>
      <w:r>
        <w: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0985F5C6" w:rsidR="00F82EA3" w:rsidRDefault="00F82EA3" w:rsidP="00F82EA3">
      <w:pPr>
        <w:pStyle w:val="Legenda"/>
      </w:pPr>
      <w:bookmarkStart w:id="227" w:name="_Ref531644940"/>
      <w:bookmarkStart w:id="228" w:name="_Toc53232411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37</w:t>
      </w:r>
      <w:r w:rsidR="000A322C">
        <w:rPr>
          <w:noProof/>
        </w:rPr>
        <w:fldChar w:fldCharType="end"/>
      </w:r>
      <w:bookmarkEnd w:id="227"/>
      <w:r>
        <w:t xml:space="preserve"> - Análise numérica - localização geral</w:t>
      </w:r>
      <w:bookmarkEnd w:id="228"/>
    </w:p>
    <w:p w14:paraId="795FCAAE" w14:textId="77777777" w:rsidR="00494D94" w:rsidRPr="00C60339" w:rsidRDefault="00494D94" w:rsidP="00494D94">
      <w:pPr>
        <w:pStyle w:val="Legenda"/>
      </w:pPr>
      <w:r>
        <w:t>Fonte: Os autores</w:t>
      </w:r>
    </w:p>
    <w:p w14:paraId="633FF0CA" w14:textId="488CC6A6" w:rsidR="006C78FA" w:rsidRDefault="00E1087E" w:rsidP="006C78FA">
      <w:r>
        <w:t xml:space="preserve">O segundo teste resultou na </w:t>
      </w:r>
      <w:r>
        <w:fldChar w:fldCharType="begin"/>
      </w:r>
      <w:r>
        <w:instrText xml:space="preserve"> REF _Ref531647273 \h </w:instrText>
      </w:r>
      <w:r>
        <w:fldChar w:fldCharType="separate"/>
      </w:r>
      <w:r w:rsidR="00356EBE">
        <w:t xml:space="preserve">Figura </w:t>
      </w:r>
      <w:r w:rsidR="00356EBE">
        <w:rPr>
          <w:noProof/>
        </w:rPr>
        <w:t>38</w:t>
      </w:r>
      <w:r>
        <w:fldChar w:fldCharType="end"/>
      </w:r>
      <w:r>
        <w:t>. Os resultados apresentados são muito semelhantes ao teste anterior,</w:t>
      </w:r>
      <w:r w:rsidR="000A322C">
        <w:t xml:space="preserve"> onde</w:t>
      </w:r>
      <w:r>
        <w:t xml:space="preserve"> a única diferença são as posições das fontes de sinal</w:t>
      </w:r>
      <w:r w:rsidR="000A322C">
        <w:t>. A</w:t>
      </w:r>
      <w:r>
        <w:t>s linhas tracejadas nes</w:t>
      </w:r>
      <w:r w:rsidR="00EC4062">
        <w:t>s</w:t>
      </w:r>
      <w:r>
        <w: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3DF7BAF" w:rsidR="00E1087E" w:rsidRDefault="00E1087E" w:rsidP="00E1087E">
      <w:pPr>
        <w:pStyle w:val="Legenda"/>
      </w:pPr>
      <w:bookmarkStart w:id="229" w:name="_Ref531647273"/>
      <w:bookmarkStart w:id="230" w:name="_Toc53232411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38</w:t>
      </w:r>
      <w:r w:rsidR="000A322C">
        <w:rPr>
          <w:noProof/>
        </w:rPr>
        <w:fldChar w:fldCharType="end"/>
      </w:r>
      <w:bookmarkEnd w:id="229"/>
      <w:r>
        <w:t xml:space="preserve"> - Análise numérica - localização interface</w:t>
      </w:r>
      <w:bookmarkEnd w:id="230"/>
    </w:p>
    <w:p w14:paraId="109E3C2B" w14:textId="77777777" w:rsidR="00494D94" w:rsidRPr="00C60339" w:rsidRDefault="00494D94" w:rsidP="00494D94">
      <w:pPr>
        <w:pStyle w:val="Legenda"/>
      </w:pPr>
      <w:r>
        <w:t>Fonte: Os autores</w:t>
      </w:r>
    </w:p>
    <w:p w14:paraId="4377E483" w14:textId="567689C5" w:rsidR="00E77B9B" w:rsidRDefault="00E77B9B" w:rsidP="00E77B9B">
      <w:r>
        <w:t xml:space="preserve">Na </w:t>
      </w:r>
      <w:r>
        <w:fldChar w:fldCharType="begin"/>
      </w:r>
      <w:r>
        <w:instrText xml:space="preserve"> REF _Ref531647640 \h </w:instrText>
      </w:r>
      <w:r>
        <w:fldChar w:fldCharType="separate"/>
      </w:r>
      <w:r w:rsidR="00356EBE">
        <w:t xml:space="preserve">Figura </w:t>
      </w:r>
      <w:r w:rsidR="00356EBE">
        <w:rPr>
          <w:noProof/>
        </w:rPr>
        <w:t>39</w:t>
      </w:r>
      <w:r>
        <w:fldChar w:fldCharType="end"/>
      </w:r>
      <w:r>
        <w:t xml:space="preserve"> são apresentados os desvios da localização</w:t>
      </w:r>
      <w:r w:rsidR="00E34354">
        <w:t>, em função da posição x real da fonte,</w:t>
      </w:r>
      <w:r>
        <w:t xml:space="preserve"> para os dois métodos. Es</w:t>
      </w:r>
      <w:r w:rsidR="000A322C">
        <w:t>s</w:t>
      </w:r>
      <w:r>
        <w:t xml:space="preserve">e gráfico confirma que o método de seccionamento possui, </w:t>
      </w:r>
      <w:r w:rsidR="000A322C">
        <w:t>em</w:t>
      </w:r>
      <w:r>
        <w:t xml:space="preserve"> geral</w:t>
      </w:r>
      <w:r w:rsidR="00A8396E">
        <w:t>,</w:t>
      </w:r>
      <w:r>
        <w:t xml:space="preserve"> melhor concordância, mas também pode se observar que existem alguns pontos em que o método falha, resultando em localizações muito distantes da fonte real.</w:t>
      </w:r>
    </w:p>
    <w:p w14:paraId="03922DDA" w14:textId="59F0E070" w:rsidR="00E77B9B" w:rsidRPr="00E77B9B" w:rsidRDefault="00E77B9B" w:rsidP="00E77B9B">
      <w:r>
        <w:t>Nes</w:t>
      </w:r>
      <w:r w:rsidR="000A322C">
        <w:t>s</w:t>
      </w:r>
      <w:r>
        <w:t xml:space="preserve">a figura os erros são apresentados como </w:t>
      </w:r>
      <w:r w:rsidR="002269C8">
        <w:t>um</w:t>
      </w:r>
      <w:r>
        <w:t xml:space="preserve"> </w:t>
      </w:r>
      <w:r w:rsidR="002269C8">
        <w:t>percentual</w:t>
      </w:r>
      <w:r>
        <w:t xml:space="preserve"> da diagonal do vaso</w:t>
      </w:r>
      <w:r w:rsidR="000A322C">
        <w:t>. D</w:t>
      </w:r>
      <w:r>
        <w:t>es</w:t>
      </w:r>
      <w:r w:rsidR="000A322C">
        <w:t>s</w:t>
      </w:r>
      <w:r>
        <w: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FA66897" w:rsidR="00E77B9B" w:rsidRDefault="00E77B9B" w:rsidP="00E77B9B">
      <w:pPr>
        <w:pStyle w:val="Legenda"/>
      </w:pPr>
      <w:bookmarkStart w:id="231" w:name="_Ref531647640"/>
      <w:bookmarkStart w:id="232" w:name="_Toc53232411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39</w:t>
      </w:r>
      <w:r w:rsidR="000A322C">
        <w:rPr>
          <w:noProof/>
        </w:rPr>
        <w:fldChar w:fldCharType="end"/>
      </w:r>
      <w:bookmarkEnd w:id="231"/>
      <w:r>
        <w:t xml:space="preserve"> – Desvios da localização - localização interface</w:t>
      </w:r>
      <w:bookmarkEnd w:id="232"/>
    </w:p>
    <w:p w14:paraId="7795B4D3" w14:textId="77777777" w:rsidR="00494D94" w:rsidRPr="00C60339" w:rsidRDefault="00494D94" w:rsidP="00494D94">
      <w:pPr>
        <w:pStyle w:val="Legenda"/>
      </w:pPr>
      <w:r>
        <w:t>Fonte: Os autores</w:t>
      </w:r>
    </w:p>
    <w:p w14:paraId="0D455046" w14:textId="77764833" w:rsidR="00E77B9B" w:rsidRDefault="00A73F36" w:rsidP="00E77B9B">
      <w:r>
        <w:t xml:space="preserve">Por fim, o terceiro teste resultou na </w:t>
      </w:r>
      <w:r>
        <w:fldChar w:fldCharType="begin"/>
      </w:r>
      <w:r>
        <w:instrText xml:space="preserve"> REF _Ref531648036 \h </w:instrText>
      </w:r>
      <w:r>
        <w:fldChar w:fldCharType="separate"/>
      </w:r>
      <w:r w:rsidR="00356EBE">
        <w:t xml:space="preserve">Figura </w:t>
      </w:r>
      <w:r w:rsidR="00356EBE">
        <w:rPr>
          <w:noProof/>
        </w:rPr>
        <w:t>40</w:t>
      </w:r>
      <w:r>
        <w:fldChar w:fldCharType="end"/>
      </w:r>
      <w:r>
        <w:t>. Nes</w:t>
      </w:r>
      <w:r w:rsidR="00113438">
        <w:t>s</w:t>
      </w:r>
      <w:r>
        <w: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C889C99" w:rsidR="00A73F36" w:rsidRDefault="00A73F36" w:rsidP="00A73F36">
      <w:pPr>
        <w:pStyle w:val="Legenda"/>
      </w:pPr>
      <w:bookmarkStart w:id="233" w:name="_Ref531648036"/>
      <w:bookmarkStart w:id="234" w:name="_Toc53232411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40</w:t>
      </w:r>
      <w:r w:rsidR="000A322C">
        <w:rPr>
          <w:noProof/>
        </w:rPr>
        <w:fldChar w:fldCharType="end"/>
      </w:r>
      <w:bookmarkEnd w:id="233"/>
      <w:r>
        <w:t xml:space="preserve"> - Análise numérica - localização linha vertical</w:t>
      </w:r>
      <w:bookmarkEnd w:id="234"/>
    </w:p>
    <w:p w14:paraId="72D74E17" w14:textId="77777777" w:rsidR="00494D94" w:rsidRPr="00C60339" w:rsidRDefault="00494D94" w:rsidP="00494D94">
      <w:pPr>
        <w:pStyle w:val="Legenda"/>
      </w:pPr>
      <w:r>
        <w:t>Fonte: Os autores</w:t>
      </w:r>
    </w:p>
    <w:p w14:paraId="0CE77934" w14:textId="5A2C267D" w:rsidR="00D8026A" w:rsidRDefault="00E34354" w:rsidP="00E34354">
      <w:r>
        <w:lastRenderedPageBreak/>
        <w:t xml:space="preserve">Na </w:t>
      </w:r>
      <w:r>
        <w:fldChar w:fldCharType="begin"/>
      </w:r>
      <w:r>
        <w:instrText xml:space="preserve"> REF _Ref531648159 \h </w:instrText>
      </w:r>
      <w:r>
        <w:fldChar w:fldCharType="separate"/>
      </w:r>
      <w:r w:rsidR="00356EBE">
        <w:t xml:space="preserve">Figura </w:t>
      </w:r>
      <w:r w:rsidR="00356EBE">
        <w:rPr>
          <w:noProof/>
        </w:rPr>
        <w:t>41</w:t>
      </w:r>
      <w:r>
        <w:fldChar w:fldCharType="end"/>
      </w:r>
      <w:r>
        <w:t xml:space="preserve"> são apresentados os desvios dos métodos de localização em função da altura da posição real da fonte. Nes</w:t>
      </w:r>
      <w:r w:rsidR="00113438">
        <w:t>s</w:t>
      </w:r>
      <w:r>
        <w: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F6DB04D" w:rsidR="00A73F36" w:rsidRDefault="00A73F36" w:rsidP="00A73F36">
      <w:pPr>
        <w:pStyle w:val="Legenda"/>
      </w:pPr>
      <w:bookmarkStart w:id="235" w:name="_Ref531648159"/>
      <w:bookmarkStart w:id="236" w:name="_Toc53232411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41</w:t>
      </w:r>
      <w:r w:rsidR="000A322C">
        <w:rPr>
          <w:noProof/>
        </w:rPr>
        <w:fldChar w:fldCharType="end"/>
      </w:r>
      <w:bookmarkEnd w:id="235"/>
      <w:r>
        <w:t xml:space="preserve"> – Desvios da localização - localização linha vertical</w:t>
      </w:r>
      <w:bookmarkEnd w:id="236"/>
    </w:p>
    <w:p w14:paraId="5BD3CBC0" w14:textId="77777777" w:rsidR="00494D94" w:rsidRPr="00C60339" w:rsidRDefault="00494D94" w:rsidP="00494D94">
      <w:pPr>
        <w:pStyle w:val="Legenda"/>
      </w:pPr>
      <w:r>
        <w:t>Fonte: Os autores</w:t>
      </w:r>
    </w:p>
    <w:p w14:paraId="3A8DDB84" w14:textId="46237162" w:rsidR="002269C8" w:rsidRDefault="002269C8" w:rsidP="002269C8">
      <w:pPr>
        <w:pStyle w:val="Ttulo2"/>
        <w:numPr>
          <w:ilvl w:val="1"/>
          <w:numId w:val="37"/>
        </w:numPr>
      </w:pPr>
      <w:bookmarkStart w:id="237" w:name="_Toc532324159"/>
      <w:r>
        <w:t xml:space="preserve">Análise </w:t>
      </w:r>
      <w:bookmarkEnd w:id="237"/>
      <w:r w:rsidR="00113438">
        <w:t>experimental</w:t>
      </w:r>
    </w:p>
    <w:p w14:paraId="283FB2CE" w14:textId="361DB256" w:rsidR="002269C8" w:rsidRDefault="002269C8" w:rsidP="002269C8">
      <w:r>
        <w:t xml:space="preserve">O primeiro teste da análise </w:t>
      </w:r>
      <w:r w:rsidR="00113438">
        <w:t>experimental</w:t>
      </w:r>
      <w:r>
        <w:t xml:space="preserve"> gerou o arquivo de resultados do auto teste de sensore</w:t>
      </w:r>
      <w:r w:rsidR="00FF1868">
        <w:t>s. Des</w:t>
      </w:r>
      <w:r w:rsidR="00113438">
        <w:t>s</w:t>
      </w:r>
      <w:r w:rsidR="00FF1868">
        <w:t>e arquivo foram extraídos os tempos de chegada aos sensores</w:t>
      </w:r>
      <w:r w:rsidR="00113438">
        <w:t>. E</w:t>
      </w:r>
      <w:r w:rsidR="00FF1868">
        <w:t>s</w:t>
      </w:r>
      <w:r w:rsidR="00113438">
        <w:t>s</w:t>
      </w:r>
      <w:r w:rsidR="00FF1868">
        <w:t>es tempos foram</w:t>
      </w:r>
      <w:r w:rsidR="00113438">
        <w:t>,</w:t>
      </w:r>
      <w:r w:rsidR="00FF1868">
        <w:t xml:space="preserve"> então</w:t>
      </w:r>
      <w:r w:rsidR="00113438">
        <w:t>,</w:t>
      </w:r>
      <w:r w:rsidR="00FF1868">
        <w:t xml:space="preserve"> usados para tentar se localizar a fonte do sinal.</w:t>
      </w:r>
    </w:p>
    <w:p w14:paraId="11F8744C" w14:textId="1E12FF54" w:rsidR="00B316BA" w:rsidRDefault="00B316BA" w:rsidP="002269C8">
      <w:r>
        <w:t xml:space="preserve">Na </w:t>
      </w:r>
      <w:r>
        <w:fldChar w:fldCharType="begin"/>
      </w:r>
      <w:r>
        <w:instrText xml:space="preserve"> REF _Ref531729210 \h </w:instrText>
      </w:r>
      <w:r>
        <w:fldChar w:fldCharType="separate"/>
      </w:r>
      <w:r w:rsidR="00356EBE">
        <w:t xml:space="preserve">Figura </w:t>
      </w:r>
      <w:r w:rsidR="00356EBE">
        <w:rPr>
          <w:noProof/>
        </w:rPr>
        <w:t>42</w:t>
      </w:r>
      <w:r>
        <w:fldChar w:fldCharType="end"/>
      </w:r>
      <w:r>
        <w:t xml:space="preserve"> são apresentadas as posições reais das fontes (que correspondem </w:t>
      </w:r>
      <w:r w:rsidR="00113438">
        <w:t>à</w:t>
      </w:r>
      <w:r>
        <w:t>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71C28DE" w:rsidR="00B316BA" w:rsidRDefault="00B316BA" w:rsidP="00B316BA">
      <w:pPr>
        <w:pStyle w:val="Legenda"/>
      </w:pPr>
      <w:bookmarkStart w:id="238" w:name="_Ref531729210"/>
      <w:bookmarkStart w:id="239" w:name="_Toc53232411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42</w:t>
      </w:r>
      <w:r w:rsidR="000A322C">
        <w:rPr>
          <w:noProof/>
        </w:rPr>
        <w:fldChar w:fldCharType="end"/>
      </w:r>
      <w:bookmarkEnd w:id="238"/>
      <w:r>
        <w:t xml:space="preserve"> - Localização a partir do auto teste</w:t>
      </w:r>
      <w:bookmarkEnd w:id="239"/>
    </w:p>
    <w:p w14:paraId="4147161A" w14:textId="77777777" w:rsidR="00494D94" w:rsidRPr="00C60339" w:rsidRDefault="00494D94" w:rsidP="00494D94">
      <w:pPr>
        <w:pStyle w:val="Legenda"/>
      </w:pPr>
      <w:r>
        <w:t>Fonte: Os autores</w:t>
      </w:r>
    </w:p>
    <w:p w14:paraId="7CD88439" w14:textId="1A8AA53F" w:rsidR="00674189" w:rsidRDefault="00674189" w:rsidP="002269C8">
      <w:r>
        <w:t>Vale ressaltar que as linhas verticais que delimitam a vista planificada são coincidentes na geometria do vaso de pressão. Por es</w:t>
      </w:r>
      <w:r w:rsidR="00113438">
        <w:t>s</w:t>
      </w:r>
      <w:r>
        <w:t>e motivo em algumas situações o ponto localizado aparenta estar distante da posição real da fonte, enquanto, na verdade, está muito próximo.</w:t>
      </w:r>
    </w:p>
    <w:p w14:paraId="4A2D8989" w14:textId="0CF0DD38" w:rsidR="00FF1868" w:rsidRDefault="00A37582" w:rsidP="002269C8">
      <w:r>
        <w:t xml:space="preserve">Na </w:t>
      </w:r>
      <w:r w:rsidR="000D2013">
        <w:fldChar w:fldCharType="begin"/>
      </w:r>
      <w:r w:rsidR="000D2013">
        <w:instrText xml:space="preserve"> REF _Ref531730216 \h </w:instrText>
      </w:r>
      <w:r w:rsidR="000D2013">
        <w:fldChar w:fldCharType="separate"/>
      </w:r>
      <w:r w:rsidR="00356EBE">
        <w:t xml:space="preserve">Tabela </w:t>
      </w:r>
      <w:r w:rsidR="00356EBE">
        <w:rPr>
          <w:noProof/>
        </w:rPr>
        <w:t>2</w:t>
      </w:r>
      <w:r w:rsidR="000D2013">
        <w:fldChar w:fldCharType="end"/>
      </w:r>
      <w:r w:rsidR="000D2013">
        <w:t xml:space="preserve"> são </w:t>
      </w:r>
      <w:proofErr w:type="gramStart"/>
      <w:r w:rsidR="000D2013">
        <w:t>apresentadas</w:t>
      </w:r>
      <w:proofErr w:type="gramEnd"/>
      <w:r w:rsidR="000D2013">
        <w:t xml:space="preserve"> as localizações e os desvios em relação à posição real da fonte para cada método.</w:t>
      </w:r>
    </w:p>
    <w:p w14:paraId="589C103F" w14:textId="2EE39B17" w:rsidR="009465FF" w:rsidRDefault="009465FF" w:rsidP="009465FF">
      <w:pPr>
        <w:pStyle w:val="Legenda"/>
        <w:keepNext/>
      </w:pPr>
      <w:bookmarkStart w:id="240" w:name="_Ref531730216"/>
      <w:bookmarkStart w:id="241" w:name="_Toc532324128"/>
      <w:r>
        <w:lastRenderedPageBreak/>
        <w:t xml:space="preserve">Tabela </w:t>
      </w:r>
      <w:r w:rsidR="000A322C">
        <w:rPr>
          <w:noProof/>
        </w:rPr>
        <w:fldChar w:fldCharType="begin"/>
      </w:r>
      <w:r w:rsidR="000A322C">
        <w:rPr>
          <w:noProof/>
        </w:rPr>
        <w:instrText xml:space="preserve"> SEQ Tabela \* ARABIC </w:instrText>
      </w:r>
      <w:r w:rsidR="000A322C">
        <w:rPr>
          <w:noProof/>
        </w:rPr>
        <w:fldChar w:fldCharType="separate"/>
      </w:r>
      <w:r w:rsidR="00356EBE">
        <w:rPr>
          <w:noProof/>
        </w:rPr>
        <w:t>2</w:t>
      </w:r>
      <w:r w:rsidR="000A322C">
        <w:rPr>
          <w:noProof/>
        </w:rPr>
        <w:fldChar w:fldCharType="end"/>
      </w:r>
      <w:bookmarkEnd w:id="240"/>
      <w:r>
        <w:t xml:space="preserve"> - Desvio das localizações no auto teste</w:t>
      </w:r>
      <w:bookmarkEnd w:id="241"/>
    </w:p>
    <w:p w14:paraId="1A512085" w14:textId="202E3256" w:rsidR="008A1A92" w:rsidRDefault="008A1A92" w:rsidP="008A1A92">
      <w:pPr>
        <w:ind w:firstLine="0"/>
        <w:jc w:val="center"/>
      </w:pPr>
      <w:r w:rsidRPr="008A1A92">
        <w:rPr>
          <w:noProof/>
        </w:rPr>
        <w:drawing>
          <wp:inline distT="0" distB="0" distL="0" distR="0" wp14:anchorId="14A3AAB6" wp14:editId="274DDA92">
            <wp:extent cx="5690654" cy="2304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8125" t="6169" r="8512" b="6172"/>
                    <a:stretch/>
                  </pic:blipFill>
                  <pic:spPr bwMode="auto">
                    <a:xfrm>
                      <a:off x="0" y="0"/>
                      <a:ext cx="5728417" cy="2319289"/>
                    </a:xfrm>
                    <a:prstGeom prst="rect">
                      <a:avLst/>
                    </a:prstGeom>
                    <a:noFill/>
                    <a:ln>
                      <a:noFill/>
                    </a:ln>
                    <a:extLst>
                      <a:ext uri="{53640926-AAD7-44D8-BBD7-CCE9431645EC}">
                        <a14:shadowObscured xmlns:a14="http://schemas.microsoft.com/office/drawing/2010/main"/>
                      </a:ext>
                    </a:extLst>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54140B03" w:rsidR="000D2013" w:rsidRDefault="000D2013" w:rsidP="006C04BB">
      <w:r>
        <w:t xml:space="preserve">Para o segundo teste </w:t>
      </w:r>
      <w:r w:rsidR="00113438">
        <w:t>experimental</w:t>
      </w:r>
      <w:r>
        <w:t xml:space="preserve"> foram gerados 3 arquivos de dados, sendo um arquivo para cada linha de pontos de teste.</w:t>
      </w:r>
      <w:r w:rsidR="006C04BB">
        <w:t xml:space="preserve"> Es</w:t>
      </w:r>
      <w:r w:rsidR="00113438">
        <w:t>s</w:t>
      </w:r>
      <w:r w:rsidR="006C04BB">
        <w:t xml:space="preserve">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6F53822C" w:rsidR="006C04BB" w:rsidRPr="00D8136B" w:rsidRDefault="006C04BB" w:rsidP="006C04BB">
      <w:r>
        <w:t xml:space="preserve">A </w:t>
      </w:r>
      <w:r>
        <w:fldChar w:fldCharType="begin"/>
      </w:r>
      <w:r>
        <w:instrText xml:space="preserve"> REF _Ref531730719 \h </w:instrText>
      </w:r>
      <w:r>
        <w:fldChar w:fldCharType="separate"/>
      </w:r>
      <w:r w:rsidR="00356EBE">
        <w:t xml:space="preserve">Figura </w:t>
      </w:r>
      <w:r w:rsidR="00356EBE">
        <w:rPr>
          <w:noProof/>
        </w:rPr>
        <w:t>43</w:t>
      </w:r>
      <w:r>
        <w:fldChar w:fldCharType="end"/>
      </w:r>
      <w:r>
        <w:t xml:space="preserve"> apresenta os resultados da localização para a linha 1. Nes</w:t>
      </w:r>
      <w:r w:rsidR="00113438">
        <w:t>s</w:t>
      </w:r>
      <w:r>
        <w:t xml:space="preserve">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4ED68F65" w:rsidR="000D2013" w:rsidRDefault="0014621D" w:rsidP="0014621D">
      <w:pPr>
        <w:pStyle w:val="Legenda"/>
      </w:pPr>
      <w:bookmarkStart w:id="242" w:name="_Ref531730719"/>
      <w:bookmarkStart w:id="243" w:name="_Toc532324118"/>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43</w:t>
      </w:r>
      <w:r w:rsidR="000A322C">
        <w:rPr>
          <w:noProof/>
        </w:rPr>
        <w:fldChar w:fldCharType="end"/>
      </w:r>
      <w:bookmarkEnd w:id="242"/>
      <w:r>
        <w:t xml:space="preserve"> - Localizações linha 1</w:t>
      </w:r>
      <w:bookmarkEnd w:id="243"/>
    </w:p>
    <w:p w14:paraId="5BACDE1E" w14:textId="77777777" w:rsidR="00494D94" w:rsidRPr="00C60339" w:rsidRDefault="00494D94" w:rsidP="00494D94">
      <w:pPr>
        <w:pStyle w:val="Legenda"/>
      </w:pPr>
      <w:r>
        <w:t>Fonte: Os autores</w:t>
      </w:r>
    </w:p>
    <w:p w14:paraId="43BB109A" w14:textId="2DB79251" w:rsidR="003910AD" w:rsidRDefault="003910AD" w:rsidP="003910AD">
      <w:r>
        <w:t xml:space="preserve">Na </w:t>
      </w:r>
      <w:r>
        <w:fldChar w:fldCharType="begin"/>
      </w:r>
      <w:r>
        <w:instrText xml:space="preserve"> REF _Ref531731156 \h </w:instrText>
      </w:r>
      <w:r>
        <w:fldChar w:fldCharType="separate"/>
      </w:r>
      <w:r w:rsidR="00356EBE">
        <w:t xml:space="preserve">Figura </w:t>
      </w:r>
      <w:r w:rsidR="00356EBE">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6404A6CC" w:rsidR="003910AD" w:rsidRDefault="003910AD" w:rsidP="003910AD">
      <w:pPr>
        <w:pStyle w:val="Legenda"/>
      </w:pPr>
      <w:bookmarkStart w:id="244" w:name="_Ref531731156"/>
      <w:bookmarkStart w:id="245" w:name="_Toc53232411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44</w:t>
      </w:r>
      <w:r w:rsidR="000A322C">
        <w:rPr>
          <w:noProof/>
        </w:rPr>
        <w:fldChar w:fldCharType="end"/>
      </w:r>
      <w:bookmarkEnd w:id="244"/>
      <w:r>
        <w:t xml:space="preserve"> - </w:t>
      </w:r>
      <w:r w:rsidRPr="00AA3A14">
        <w:t>Localizações linha 1</w:t>
      </w:r>
      <w:r>
        <w:t xml:space="preserve"> </w:t>
      </w:r>
      <w:r w:rsidR="00F173CB">
        <w:t>–</w:t>
      </w:r>
      <w:r>
        <w:t xml:space="preserve"> detalhe</w:t>
      </w:r>
      <w:bookmarkEnd w:id="245"/>
    </w:p>
    <w:p w14:paraId="677E38D5" w14:textId="77777777" w:rsidR="00494D94" w:rsidRPr="00C60339" w:rsidRDefault="00494D94" w:rsidP="00494D94">
      <w:pPr>
        <w:pStyle w:val="Legenda"/>
      </w:pPr>
      <w:r>
        <w:t>Fonte: Os autores</w:t>
      </w:r>
    </w:p>
    <w:p w14:paraId="3EF59580" w14:textId="6BB6BC4F" w:rsidR="00F173CB" w:rsidRDefault="003A32F7" w:rsidP="00F173CB">
      <w:r>
        <w:t xml:space="preserve">Na </w:t>
      </w:r>
      <w:r>
        <w:fldChar w:fldCharType="begin"/>
      </w:r>
      <w:r>
        <w:instrText xml:space="preserve"> REF _Ref531731301 \h </w:instrText>
      </w:r>
      <w:r>
        <w:fldChar w:fldCharType="separate"/>
      </w:r>
      <w:r w:rsidR="00356EBE">
        <w:t xml:space="preserve">Figura </w:t>
      </w:r>
      <w:r w:rsidR="00356EBE">
        <w:rPr>
          <w:noProof/>
        </w:rPr>
        <w:t>45</w:t>
      </w:r>
      <w:r>
        <w:fldChar w:fldCharType="end"/>
      </w:r>
      <w:r>
        <w:t xml:space="preserve"> são apresentados os desvios da localização para os dois métodos. Como </w:t>
      </w:r>
      <w:r w:rsidR="00113438">
        <w:t>foi</w:t>
      </w:r>
      <w:r>
        <w:t xml:space="preserve"> realizada uma série de quebras de minas de grafite em cada ponto, obteve-se diferentes localizações para cada quebra; para representar essas várias localizações optou-se pelo gráfico de barras de erro apresentado </w:t>
      </w:r>
      <w:r w:rsidR="00113438">
        <w:t xml:space="preserve">na </w:t>
      </w:r>
      <w:r w:rsidR="00113438">
        <w:fldChar w:fldCharType="begin"/>
      </w:r>
      <w:r w:rsidR="00113438">
        <w:instrText xml:space="preserve"> REF _Ref531731301 \h </w:instrText>
      </w:r>
      <w:r w:rsidR="00113438">
        <w:fldChar w:fldCharType="separate"/>
      </w:r>
      <w:r w:rsidR="00113438">
        <w:t xml:space="preserve">Figura </w:t>
      </w:r>
      <w:r w:rsidR="00113438">
        <w:rPr>
          <w:noProof/>
        </w:rPr>
        <w:t>45</w:t>
      </w:r>
      <w:r w:rsidR="00113438">
        <w:fldChar w:fldCharType="end"/>
      </w:r>
      <w:r>
        <w:t>.</w:t>
      </w:r>
    </w:p>
    <w:p w14:paraId="6A6A7386" w14:textId="3A63C50C" w:rsidR="003A32F7" w:rsidRDefault="003A32F7" w:rsidP="00F173CB">
      <w:r>
        <w:t>Nes</w:t>
      </w:r>
      <w:r w:rsidR="00113438">
        <w:t>s</w:t>
      </w:r>
      <w:r>
        <w: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0C03C996" w:rsidR="003A32F7" w:rsidRDefault="003A32F7" w:rsidP="003A32F7">
      <w:pPr>
        <w:pStyle w:val="Legenda"/>
      </w:pPr>
      <w:bookmarkStart w:id="246" w:name="_Ref531731301"/>
      <w:bookmarkStart w:id="247" w:name="_Toc53232412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45</w:t>
      </w:r>
      <w:r w:rsidR="000A322C">
        <w:rPr>
          <w:noProof/>
        </w:rPr>
        <w:fldChar w:fldCharType="end"/>
      </w:r>
      <w:bookmarkEnd w:id="246"/>
      <w:r>
        <w:t xml:space="preserve"> - </w:t>
      </w:r>
      <w:r w:rsidRPr="00D04419">
        <w:t xml:space="preserve">Localizações linha 1 </w:t>
      </w:r>
      <w:r w:rsidR="00704F4C">
        <w:t>–</w:t>
      </w:r>
      <w:r>
        <w:t xml:space="preserve"> </w:t>
      </w:r>
      <w:r w:rsidR="00E14A32">
        <w:t>desvios</w:t>
      </w:r>
      <w:bookmarkEnd w:id="247"/>
    </w:p>
    <w:p w14:paraId="70775BB0" w14:textId="77777777" w:rsidR="00494D94" w:rsidRPr="00C60339" w:rsidRDefault="00494D94" w:rsidP="00494D94">
      <w:pPr>
        <w:pStyle w:val="Legenda"/>
      </w:pPr>
      <w:r>
        <w:t>Fonte: Os autores</w:t>
      </w:r>
    </w:p>
    <w:p w14:paraId="511A94D9" w14:textId="5ECC514B"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w:t>
      </w:r>
      <w:r w:rsidR="00113438">
        <w:t>,</w:t>
      </w:r>
      <w:r>
        <w:t xml:space="preserve"> na sequência, não existisse a barra de erro em algumas posições.</w:t>
      </w:r>
    </w:p>
    <w:p w14:paraId="4E5411D2" w14:textId="255DF056" w:rsidR="00704F4C" w:rsidRDefault="00704F4C" w:rsidP="00704F4C">
      <w:r>
        <w:t xml:space="preserve">Na </w:t>
      </w:r>
      <w:r>
        <w:fldChar w:fldCharType="begin"/>
      </w:r>
      <w:r>
        <w:instrText xml:space="preserve"> REF _Ref531731780 \h </w:instrText>
      </w:r>
      <w:r>
        <w:fldChar w:fldCharType="separate"/>
      </w:r>
      <w:r w:rsidR="00356EBE">
        <w:t xml:space="preserve">Figura </w:t>
      </w:r>
      <w:r w:rsidR="00356EBE">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0767A2E1" w:rsidR="00704F4C" w:rsidRDefault="00704F4C" w:rsidP="00704F4C">
      <w:pPr>
        <w:pStyle w:val="Legenda"/>
      </w:pPr>
      <w:bookmarkStart w:id="248" w:name="_Ref531731780"/>
      <w:bookmarkStart w:id="249" w:name="_Toc53232412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46</w:t>
      </w:r>
      <w:r w:rsidR="000A322C">
        <w:rPr>
          <w:noProof/>
        </w:rPr>
        <w:fldChar w:fldCharType="end"/>
      </w:r>
      <w:bookmarkEnd w:id="248"/>
      <w:r>
        <w:t xml:space="preserve"> - Localizações linha 2</w:t>
      </w:r>
      <w:bookmarkEnd w:id="249"/>
    </w:p>
    <w:p w14:paraId="40BF8B7C" w14:textId="77777777" w:rsidR="00494D94" w:rsidRPr="00C60339" w:rsidRDefault="00494D94" w:rsidP="00494D94">
      <w:pPr>
        <w:pStyle w:val="Legenda"/>
      </w:pPr>
      <w:r>
        <w:t>Fonte: Os autores</w:t>
      </w:r>
    </w:p>
    <w:p w14:paraId="64C30C22" w14:textId="1035F8B7" w:rsidR="0015339D" w:rsidRPr="0015339D" w:rsidRDefault="0015339D" w:rsidP="0015339D">
      <w:r>
        <w:t xml:space="preserve">Na </w:t>
      </w:r>
      <w:r>
        <w:fldChar w:fldCharType="begin"/>
      </w:r>
      <w:r>
        <w:instrText xml:space="preserve"> REF _Ref531731875 \h </w:instrText>
      </w:r>
      <w:r>
        <w:fldChar w:fldCharType="separate"/>
      </w:r>
      <w:r w:rsidR="00356EBE">
        <w:t xml:space="preserve">Figura </w:t>
      </w:r>
      <w:r w:rsidR="00356EBE">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F0AE720" w:rsidR="00704F4C" w:rsidRDefault="0015339D" w:rsidP="0015339D">
      <w:pPr>
        <w:pStyle w:val="Legenda"/>
      </w:pPr>
      <w:bookmarkStart w:id="250" w:name="_Ref531731875"/>
      <w:bookmarkStart w:id="251" w:name="_Toc53232412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47</w:t>
      </w:r>
      <w:r w:rsidR="000A322C">
        <w:rPr>
          <w:noProof/>
        </w:rPr>
        <w:fldChar w:fldCharType="end"/>
      </w:r>
      <w:bookmarkEnd w:id="250"/>
      <w:r>
        <w:t xml:space="preserve"> - Localizações linha 2</w:t>
      </w:r>
      <w:r w:rsidRPr="00774D65">
        <w:t xml:space="preserve"> – detalhe</w:t>
      </w:r>
      <w:bookmarkEnd w:id="251"/>
    </w:p>
    <w:p w14:paraId="296BE423" w14:textId="77777777" w:rsidR="00494D94" w:rsidRPr="00C60339" w:rsidRDefault="00494D94" w:rsidP="00494D94">
      <w:pPr>
        <w:pStyle w:val="Legenda"/>
      </w:pPr>
      <w:r>
        <w:t>Fonte: Os autores</w:t>
      </w:r>
    </w:p>
    <w:p w14:paraId="4F0C2FBA" w14:textId="0BD0007B" w:rsidR="009A4B94" w:rsidRDefault="009A4B94" w:rsidP="009A4B94">
      <w:r>
        <w:t xml:space="preserve">Na </w:t>
      </w:r>
      <w:r w:rsidR="0001041F">
        <w:fldChar w:fldCharType="begin"/>
      </w:r>
      <w:r w:rsidR="0001041F">
        <w:instrText xml:space="preserve"> REF _Ref531731994 \h </w:instrText>
      </w:r>
      <w:r w:rsidR="0001041F">
        <w:fldChar w:fldCharType="separate"/>
      </w:r>
      <w:r w:rsidR="00356EBE">
        <w:t xml:space="preserve">Figura </w:t>
      </w:r>
      <w:r w:rsidR="00356EBE">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5BAE0EB6" w:rsidR="009A4B94" w:rsidRDefault="00E14A32" w:rsidP="00E14A32">
      <w:pPr>
        <w:pStyle w:val="Legenda"/>
      </w:pPr>
      <w:bookmarkStart w:id="252" w:name="_Ref531731994"/>
      <w:bookmarkStart w:id="253" w:name="_Toc53232412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48</w:t>
      </w:r>
      <w:r w:rsidR="000A322C">
        <w:rPr>
          <w:noProof/>
        </w:rPr>
        <w:fldChar w:fldCharType="end"/>
      </w:r>
      <w:bookmarkEnd w:id="252"/>
      <w:r>
        <w:t xml:space="preserve"> - Localizações linha 2</w:t>
      </w:r>
      <w:r w:rsidRPr="0072705D">
        <w:t xml:space="preserve"> – </w:t>
      </w:r>
      <w:r>
        <w:t>desvios</w:t>
      </w:r>
      <w:bookmarkEnd w:id="253"/>
    </w:p>
    <w:p w14:paraId="3872DE76" w14:textId="77777777" w:rsidR="00494D94" w:rsidRPr="00C60339" w:rsidRDefault="00494D94" w:rsidP="00494D94">
      <w:pPr>
        <w:pStyle w:val="Legenda"/>
      </w:pPr>
      <w:r>
        <w:t>Fonte: Os autores</w:t>
      </w:r>
    </w:p>
    <w:p w14:paraId="302A63C0" w14:textId="4BAB3855" w:rsidR="00FF1EB8" w:rsidRDefault="00FF1EB8" w:rsidP="00FF1EB8">
      <w:r>
        <w:t xml:space="preserve">Na </w:t>
      </w:r>
      <w:r>
        <w:fldChar w:fldCharType="begin"/>
      </w:r>
      <w:r>
        <w:instrText xml:space="preserve"> REF _Ref531732078 \h </w:instrText>
      </w:r>
      <w:r>
        <w:fldChar w:fldCharType="separate"/>
      </w:r>
      <w:r w:rsidR="00356EBE">
        <w:t xml:space="preserve">Figura </w:t>
      </w:r>
      <w:r w:rsidR="00356EBE">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01203CC8" w:rsidR="00FF1EB8" w:rsidRDefault="00FF1EB8" w:rsidP="00FF1EB8">
      <w:pPr>
        <w:pStyle w:val="Legenda"/>
      </w:pPr>
      <w:bookmarkStart w:id="254" w:name="_Ref531732078"/>
      <w:bookmarkStart w:id="255" w:name="_Toc53232412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49</w:t>
      </w:r>
      <w:r w:rsidR="000A322C">
        <w:rPr>
          <w:noProof/>
        </w:rPr>
        <w:fldChar w:fldCharType="end"/>
      </w:r>
      <w:bookmarkEnd w:id="254"/>
      <w:r>
        <w:t xml:space="preserve"> - Localizações linha 3</w:t>
      </w:r>
      <w:bookmarkEnd w:id="255"/>
    </w:p>
    <w:p w14:paraId="3F1BCC20" w14:textId="77777777" w:rsidR="00AA3F94" w:rsidRPr="00C60339" w:rsidRDefault="00AA3F94" w:rsidP="00AA3F94">
      <w:pPr>
        <w:pStyle w:val="Legenda"/>
      </w:pPr>
      <w:r>
        <w:t>Fonte: Os autores</w:t>
      </w:r>
    </w:p>
    <w:p w14:paraId="416A2187" w14:textId="51B3272D" w:rsidR="00FF1EB8" w:rsidRPr="0015339D" w:rsidRDefault="00FF1EB8" w:rsidP="00FF1EB8">
      <w:r>
        <w:t xml:space="preserve">Na </w:t>
      </w:r>
      <w:r>
        <w:fldChar w:fldCharType="begin"/>
      </w:r>
      <w:r>
        <w:instrText xml:space="preserve"> REF _Ref531732143 \h </w:instrText>
      </w:r>
      <w:r>
        <w:fldChar w:fldCharType="separate"/>
      </w:r>
      <w:r w:rsidR="00356EBE">
        <w:t xml:space="preserve">Figura </w:t>
      </w:r>
      <w:r w:rsidR="00356EBE">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6C7663B8" w:rsidR="00FF1EB8" w:rsidRDefault="00FF1EB8" w:rsidP="00FF1EB8">
      <w:pPr>
        <w:pStyle w:val="Legenda"/>
      </w:pPr>
      <w:bookmarkStart w:id="256" w:name="_Ref531732143"/>
      <w:bookmarkStart w:id="257" w:name="_Toc53232412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50</w:t>
      </w:r>
      <w:r w:rsidR="000A322C">
        <w:rPr>
          <w:noProof/>
        </w:rPr>
        <w:fldChar w:fldCharType="end"/>
      </w:r>
      <w:bookmarkEnd w:id="256"/>
      <w:r>
        <w:t xml:space="preserve"> - Localizações linha 3</w:t>
      </w:r>
      <w:r w:rsidRPr="00774D65">
        <w:t xml:space="preserve"> – detalhe</w:t>
      </w:r>
      <w:bookmarkEnd w:id="257"/>
    </w:p>
    <w:p w14:paraId="277FBF9E" w14:textId="77777777" w:rsidR="00AA3F94" w:rsidRPr="00C60339" w:rsidRDefault="00AA3F94" w:rsidP="00AA3F94">
      <w:pPr>
        <w:pStyle w:val="Legenda"/>
      </w:pPr>
      <w:r>
        <w:t>Fonte: Os autores</w:t>
      </w:r>
    </w:p>
    <w:p w14:paraId="234EA5BC" w14:textId="02A42BA4" w:rsidR="00FF1EB8" w:rsidRDefault="00FF1EB8" w:rsidP="00FF1EB8">
      <w:r>
        <w:t xml:space="preserve">Na </w:t>
      </w:r>
      <w:r>
        <w:fldChar w:fldCharType="begin"/>
      </w:r>
      <w:r>
        <w:instrText xml:space="preserve"> REF _Ref531732182 \h </w:instrText>
      </w:r>
      <w:r>
        <w:fldChar w:fldCharType="separate"/>
      </w:r>
      <w:r w:rsidR="00356EBE">
        <w:t xml:space="preserve">Figura </w:t>
      </w:r>
      <w:r w:rsidR="00356EBE">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45CBC53C" w:rsidR="00FF1EB8" w:rsidRDefault="00FF1EB8" w:rsidP="00FF1EB8">
      <w:pPr>
        <w:pStyle w:val="Legenda"/>
      </w:pPr>
      <w:bookmarkStart w:id="258" w:name="_Ref531732182"/>
      <w:bookmarkStart w:id="259" w:name="_Toc53232412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51</w:t>
      </w:r>
      <w:r w:rsidR="000A322C">
        <w:rPr>
          <w:noProof/>
        </w:rPr>
        <w:fldChar w:fldCharType="end"/>
      </w:r>
      <w:bookmarkEnd w:id="258"/>
      <w:r>
        <w:t xml:space="preserve"> - Localizações linha 3</w:t>
      </w:r>
      <w:r w:rsidRPr="0072705D">
        <w:t xml:space="preserve"> – </w:t>
      </w:r>
      <w:r>
        <w:t>desvios</w:t>
      </w:r>
      <w:bookmarkEnd w:id="259"/>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0" w:name="_Toc532324160"/>
      <w:r>
        <w:lastRenderedPageBreak/>
        <w:t>Conclusões</w:t>
      </w:r>
      <w:bookmarkEnd w:id="260"/>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497AD24C" w:rsidR="00081630" w:rsidRDefault="00081630" w:rsidP="00152F1F">
      <w:r>
        <w:t xml:space="preserve">A segunda parte dos testes </w:t>
      </w:r>
      <w:r w:rsidR="00113438">
        <w:t>experimentais</w:t>
      </w:r>
      <w:r>
        <w:t xml:space="preserve">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356EBE" w:rsidRPr="001A5029">
        <w:rPr>
          <w:rFonts w:cs="Arial"/>
        </w:rPr>
        <w:t>(</w:t>
      </w:r>
      <w:r w:rsidR="00356EBE">
        <w:rPr>
          <w:rFonts w:cs="Arial"/>
          <w:noProof/>
        </w:rPr>
        <w:t>3</w:t>
      </w:r>
      <w:r w:rsidR="00356EBE" w:rsidRPr="001A5029">
        <w:rPr>
          <w:rFonts w:cs="Arial"/>
        </w:rPr>
        <w:t>.</w:t>
      </w:r>
      <w:r w:rsidR="00356EBE">
        <w:rPr>
          <w:rFonts w:cs="Arial"/>
          <w:noProof/>
        </w:rPr>
        <w:t>14</w:t>
      </w:r>
      <w:r w:rsidR="00356EBE" w:rsidRPr="001A5029">
        <w:rPr>
          <w:rFonts w:cs="Arial"/>
        </w:rPr>
        <w:t>)</w:t>
      </w:r>
      <w:r>
        <w:fldChar w:fldCharType="end"/>
      </w:r>
      <w:r>
        <w:t>. Em trabalhos futuros pode ser estudada também a substituição dessa função por outra que represente melhor a curva obtida pelo método iterativo.</w:t>
      </w:r>
    </w:p>
    <w:p w14:paraId="0F544D69" w14:textId="17288753"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w:t>
      </w:r>
      <w:r w:rsidR="00113438">
        <w:t>,</w:t>
      </w:r>
      <w:r>
        <w:t xml:space="preserve"> também</w:t>
      </w:r>
      <w:r w:rsidR="00113438">
        <w:t>,</w:t>
      </w:r>
      <w:r>
        <w:t xml:space="preserve">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1" w:name="_Toc532324161"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1"/>
        </w:p>
        <w:sdt>
          <w:sdtPr>
            <w:id w:val="111145805"/>
            <w:bibliography/>
          </w:sdt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fia"/>
                      <w:ind w:firstLine="76"/>
                      <w:jc w:val="right"/>
                      <w:rPr>
                        <w:noProof/>
                      </w:rPr>
                    </w:pPr>
                    <w:r>
                      <w:rPr>
                        <w:noProof/>
                      </w:rPr>
                      <w:t>1.</w:t>
                    </w:r>
                  </w:p>
                </w:tc>
                <w:tc>
                  <w:tcPr>
                    <w:tcW w:w="4429" w:type="pct"/>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fia"/>
                      <w:ind w:firstLine="360"/>
                      <w:jc w:val="right"/>
                      <w:rPr>
                        <w:noProof/>
                      </w:rPr>
                    </w:pPr>
                    <w:r>
                      <w:rPr>
                        <w:noProof/>
                      </w:rPr>
                      <w:t>2.</w:t>
                    </w:r>
                  </w:p>
                </w:tc>
                <w:tc>
                  <w:tcPr>
                    <w:tcW w:w="4429" w:type="pct"/>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fia"/>
                      <w:ind w:hanging="66"/>
                      <w:jc w:val="right"/>
                      <w:rPr>
                        <w:noProof/>
                      </w:rPr>
                    </w:pPr>
                    <w:r>
                      <w:rPr>
                        <w:noProof/>
                      </w:rPr>
                      <w:t>3.</w:t>
                    </w:r>
                  </w:p>
                </w:tc>
                <w:tc>
                  <w:tcPr>
                    <w:tcW w:w="4429" w:type="pct"/>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fia"/>
                      <w:ind w:hanging="492"/>
                      <w:jc w:val="right"/>
                      <w:rPr>
                        <w:noProof/>
                      </w:rPr>
                    </w:pPr>
                    <w:r>
                      <w:rPr>
                        <w:noProof/>
                      </w:rPr>
                      <w:t>4.</w:t>
                    </w:r>
                  </w:p>
                </w:tc>
                <w:tc>
                  <w:tcPr>
                    <w:tcW w:w="4429" w:type="pct"/>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fia"/>
                      <w:ind w:firstLine="0"/>
                      <w:jc w:val="right"/>
                      <w:rPr>
                        <w:noProof/>
                      </w:rPr>
                    </w:pPr>
                    <w:r>
                      <w:rPr>
                        <w:noProof/>
                      </w:rPr>
                      <w:t>5.</w:t>
                    </w:r>
                  </w:p>
                </w:tc>
                <w:tc>
                  <w:tcPr>
                    <w:tcW w:w="4429" w:type="pct"/>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fia"/>
                      <w:ind w:hanging="66"/>
                      <w:jc w:val="right"/>
                      <w:rPr>
                        <w:noProof/>
                      </w:rPr>
                    </w:pPr>
                    <w:r>
                      <w:rPr>
                        <w:noProof/>
                      </w:rPr>
                      <w:t>6.</w:t>
                    </w:r>
                  </w:p>
                </w:tc>
                <w:tc>
                  <w:tcPr>
                    <w:tcW w:w="4429" w:type="pct"/>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fia"/>
                      <w:ind w:firstLine="76"/>
                      <w:jc w:val="right"/>
                      <w:rPr>
                        <w:noProof/>
                      </w:rPr>
                    </w:pPr>
                    <w:r>
                      <w:rPr>
                        <w:noProof/>
                      </w:rPr>
                      <w:t>7.</w:t>
                    </w:r>
                  </w:p>
                </w:tc>
                <w:tc>
                  <w:tcPr>
                    <w:tcW w:w="4429" w:type="pct"/>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fia"/>
                      <w:ind w:hanging="66"/>
                      <w:jc w:val="right"/>
                      <w:rPr>
                        <w:noProof/>
                      </w:rPr>
                    </w:pPr>
                    <w:r>
                      <w:rPr>
                        <w:noProof/>
                      </w:rPr>
                      <w:t>8.</w:t>
                    </w:r>
                  </w:p>
                </w:tc>
                <w:tc>
                  <w:tcPr>
                    <w:tcW w:w="4429" w:type="pct"/>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fia"/>
                      <w:ind w:hanging="66"/>
                      <w:jc w:val="right"/>
                      <w:rPr>
                        <w:noProof/>
                      </w:rPr>
                    </w:pPr>
                    <w:r>
                      <w:rPr>
                        <w:noProof/>
                      </w:rPr>
                      <w:t>9.</w:t>
                    </w:r>
                  </w:p>
                </w:tc>
                <w:tc>
                  <w:tcPr>
                    <w:tcW w:w="4429" w:type="pct"/>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fia"/>
                      <w:ind w:hanging="66"/>
                      <w:jc w:val="right"/>
                      <w:rPr>
                        <w:noProof/>
                      </w:rPr>
                    </w:pPr>
                    <w:r>
                      <w:rPr>
                        <w:noProof/>
                      </w:rPr>
                      <w:t>10.</w:t>
                    </w:r>
                  </w:p>
                </w:tc>
                <w:tc>
                  <w:tcPr>
                    <w:tcW w:w="4429" w:type="pct"/>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fia"/>
                      <w:ind w:hanging="66"/>
                      <w:jc w:val="right"/>
                      <w:rPr>
                        <w:noProof/>
                      </w:rPr>
                    </w:pPr>
                    <w:r>
                      <w:rPr>
                        <w:noProof/>
                      </w:rPr>
                      <w:t>11.</w:t>
                    </w:r>
                  </w:p>
                </w:tc>
                <w:tc>
                  <w:tcPr>
                    <w:tcW w:w="4429" w:type="pct"/>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fia"/>
                      <w:ind w:hanging="633"/>
                      <w:jc w:val="right"/>
                      <w:rPr>
                        <w:noProof/>
                      </w:rPr>
                    </w:pPr>
                    <w:r>
                      <w:rPr>
                        <w:noProof/>
                      </w:rPr>
                      <w:lastRenderedPageBreak/>
                      <w:t>12.</w:t>
                    </w:r>
                  </w:p>
                </w:tc>
                <w:tc>
                  <w:tcPr>
                    <w:tcW w:w="4760" w:type="pct"/>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fia"/>
                      <w:ind w:hanging="492"/>
                      <w:jc w:val="right"/>
                      <w:rPr>
                        <w:noProof/>
                      </w:rPr>
                    </w:pPr>
                    <w:r>
                      <w:rPr>
                        <w:noProof/>
                      </w:rPr>
                      <w:t>13.</w:t>
                    </w:r>
                  </w:p>
                </w:tc>
                <w:tc>
                  <w:tcPr>
                    <w:tcW w:w="4760" w:type="pct"/>
                    <w:hideMark/>
                  </w:tcPr>
                  <w:p w14:paraId="4394D55A" w14:textId="77777777" w:rsidR="00866B36" w:rsidRDefault="00866B36">
                    <w:pPr>
                      <w:pStyle w:val="Bibliografia"/>
                      <w:rPr>
                        <w:noProof/>
                      </w:rPr>
                    </w:pPr>
                    <w:r w:rsidRPr="000A322C">
                      <w:rPr>
                        <w:noProof/>
                        <w:lang w:val="de-DE"/>
                      </w:rPr>
                      <w:t xml:space="preserve">KAISER, J. </w:t>
                    </w:r>
                    <w:r w:rsidRPr="000A322C">
                      <w:rPr>
                        <w:b/>
                        <w:bCs/>
                        <w:noProof/>
                        <w:lang w:val="de-DE"/>
                      </w:rPr>
                      <w:t>Untersuchung über das Auftreten von Geräuschen beim Zugversuch</w:t>
                    </w:r>
                    <w:r w:rsidRPr="000A322C">
                      <w:rPr>
                        <w:noProof/>
                        <w:lang w:val="de-DE"/>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fia"/>
                      <w:ind w:hanging="492"/>
                      <w:jc w:val="right"/>
                      <w:rPr>
                        <w:noProof/>
                      </w:rPr>
                    </w:pPr>
                    <w:r>
                      <w:rPr>
                        <w:noProof/>
                      </w:rPr>
                      <w:t>14.</w:t>
                    </w:r>
                  </w:p>
                </w:tc>
                <w:tc>
                  <w:tcPr>
                    <w:tcW w:w="4760" w:type="pct"/>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702236" w14:paraId="60CB19D4" w14:textId="77777777" w:rsidTr="00C844FF">
                <w:trPr>
                  <w:tblCellSpacing w:w="15" w:type="dxa"/>
                </w:trPr>
                <w:tc>
                  <w:tcPr>
                    <w:tcW w:w="195" w:type="pct"/>
                    <w:hideMark/>
                  </w:tcPr>
                  <w:p w14:paraId="2F447DA1" w14:textId="77777777" w:rsidR="00866B36" w:rsidRDefault="00866B36" w:rsidP="00C844FF">
                    <w:pPr>
                      <w:pStyle w:val="Bibliografia"/>
                      <w:ind w:hanging="66"/>
                      <w:jc w:val="right"/>
                      <w:rPr>
                        <w:noProof/>
                      </w:rPr>
                    </w:pPr>
                    <w:r>
                      <w:rPr>
                        <w:noProof/>
                      </w:rPr>
                      <w:t>15.</w:t>
                    </w:r>
                  </w:p>
                </w:tc>
                <w:tc>
                  <w:tcPr>
                    <w:tcW w:w="4760" w:type="pct"/>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fia"/>
                      <w:ind w:hanging="492"/>
                      <w:jc w:val="right"/>
                      <w:rPr>
                        <w:noProof/>
                      </w:rPr>
                    </w:pPr>
                    <w:r>
                      <w:rPr>
                        <w:noProof/>
                      </w:rPr>
                      <w:t>16.</w:t>
                    </w:r>
                  </w:p>
                </w:tc>
                <w:tc>
                  <w:tcPr>
                    <w:tcW w:w="4760" w:type="pct"/>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fia"/>
                      <w:ind w:hanging="492"/>
                      <w:jc w:val="right"/>
                      <w:rPr>
                        <w:noProof/>
                      </w:rPr>
                    </w:pPr>
                    <w:r>
                      <w:rPr>
                        <w:noProof/>
                      </w:rPr>
                      <w:t>17.</w:t>
                    </w:r>
                  </w:p>
                </w:tc>
                <w:tc>
                  <w:tcPr>
                    <w:tcW w:w="4760" w:type="pct"/>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fia"/>
                      <w:ind w:hanging="492"/>
                      <w:jc w:val="right"/>
                      <w:rPr>
                        <w:noProof/>
                      </w:rPr>
                    </w:pPr>
                    <w:r>
                      <w:rPr>
                        <w:noProof/>
                      </w:rPr>
                      <w:t>18.</w:t>
                    </w:r>
                  </w:p>
                </w:tc>
                <w:tc>
                  <w:tcPr>
                    <w:tcW w:w="4760" w:type="pct"/>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E23F9" w:rsidRDefault="0003533C" w:rsidP="008522CE">
      <w:pPr>
        <w:pStyle w:val="Ttulo1"/>
        <w:numPr>
          <w:ilvl w:val="0"/>
          <w:numId w:val="0"/>
        </w:numPr>
        <w:jc w:val="center"/>
      </w:pPr>
      <w:bookmarkStart w:id="262" w:name="_Toc532324162"/>
      <w:r w:rsidRPr="00DE23F9">
        <w:lastRenderedPageBreak/>
        <w:t xml:space="preserve">APÊNDICE A - </w:t>
      </w:r>
      <w:r w:rsidR="00943679" w:rsidRPr="00DE23F9">
        <w:t>Código Python</w:t>
      </w:r>
      <w:bookmarkEnd w:id="262"/>
    </w:p>
    <w:p w14:paraId="183EFB19" w14:textId="77777777" w:rsidR="00DE23F9" w:rsidRDefault="00D16CA0" w:rsidP="00D16CA0">
      <w:r w:rsidRPr="00D16CA0">
        <w:t>Repositó</w:t>
      </w:r>
      <w:r>
        <w:t>rio do código disponível em</w:t>
      </w:r>
      <w:r w:rsidR="00DE23F9">
        <w:t>:</w:t>
      </w:r>
    </w:p>
    <w:p w14:paraId="4C0C11FB" w14:textId="3BDC94A3" w:rsidR="00DB1522" w:rsidRPr="00D16CA0" w:rsidDel="00E474A7" w:rsidRDefault="00D16CA0" w:rsidP="00DE23F9">
      <w:pPr>
        <w:ind w:firstLine="0"/>
        <w:rPr>
          <w:del w:id="263" w:author="Autor"/>
        </w:rPr>
      </w:pPr>
      <w:r w:rsidRPr="00D16CA0">
        <w:t>https://github.com/LeonardoSirino/Cylindric</w:t>
      </w:r>
      <w:bookmarkStart w:id="264" w:name="_GoBack"/>
      <w:bookmarkEnd w:id="264"/>
      <w:r w:rsidRPr="00D16CA0">
        <w:t>alLocation</w:t>
      </w:r>
      <w:r w:rsidR="00DE23F9">
        <w:t>.</w:t>
      </w:r>
      <w:del w:id="265" w:author="Autor">
        <w:r w:rsidR="00DB1522" w:rsidRPr="00D16CA0" w:rsidDel="00E474A7">
          <w:delText>import geographiclib.geodesic as geo</w:delText>
        </w:r>
      </w:del>
    </w:p>
    <w:p w14:paraId="061AA081" w14:textId="628543B9" w:rsidR="00DB1522" w:rsidRPr="00DB1522" w:rsidDel="00E474A7" w:rsidRDefault="00DB1522" w:rsidP="00DE23F9">
      <w:pPr>
        <w:ind w:firstLine="0"/>
        <w:rPr>
          <w:del w:id="266" w:author="Autor"/>
          <w:lang w:val="en-US"/>
        </w:rPr>
      </w:pPr>
      <w:del w:id="267" w:author="Autor">
        <w:r w:rsidRPr="00DB1522" w:rsidDel="00E474A7">
          <w:rPr>
            <w:color w:val="AF00DB"/>
            <w:lang w:val="en-US"/>
          </w:rPr>
          <w:delText>import</w:delText>
        </w:r>
        <w:r w:rsidRPr="00DB1522" w:rsidDel="00E474A7">
          <w:rPr>
            <w:lang w:val="en-US"/>
          </w:rPr>
          <w:delText xml:space="preserve"> matplotlib.pyplot </w:delText>
        </w:r>
        <w:r w:rsidRPr="00DB1522" w:rsidDel="00E474A7">
          <w:rPr>
            <w:color w:val="AF00DB"/>
            <w:lang w:val="en-US"/>
          </w:rPr>
          <w:delText>as</w:delText>
        </w:r>
        <w:r w:rsidRPr="00DB1522" w:rsidDel="00E474A7">
          <w:rPr>
            <w:lang w:val="en-US"/>
          </w:rPr>
          <w:delText xml:space="preserve"> plt</w:delText>
        </w:r>
      </w:del>
    </w:p>
    <w:p w14:paraId="468C31EE" w14:textId="106DA927" w:rsidR="00DB1522" w:rsidRPr="00DB1522" w:rsidDel="00E474A7" w:rsidRDefault="00DB1522" w:rsidP="00DE23F9">
      <w:pPr>
        <w:ind w:firstLine="0"/>
        <w:rPr>
          <w:del w:id="268" w:author="Autor"/>
          <w:lang w:val="en-US"/>
        </w:rPr>
      </w:pPr>
      <w:del w:id="269" w:author="Autor">
        <w:r w:rsidRPr="00DB1522" w:rsidDel="00E474A7">
          <w:rPr>
            <w:color w:val="AF00DB"/>
            <w:lang w:val="en-US"/>
          </w:rPr>
          <w:delText>import</w:delText>
        </w:r>
        <w:r w:rsidRPr="00DB1522" w:rsidDel="00E474A7">
          <w:rPr>
            <w:lang w:val="en-US"/>
          </w:rPr>
          <w:delText xml:space="preserve"> scipy.optimize </w:delText>
        </w:r>
        <w:r w:rsidRPr="00DB1522" w:rsidDel="00E474A7">
          <w:rPr>
            <w:color w:val="AF00DB"/>
            <w:lang w:val="en-US"/>
          </w:rPr>
          <w:delText>as</w:delText>
        </w:r>
        <w:r w:rsidRPr="00DB1522" w:rsidDel="00E474A7">
          <w:rPr>
            <w:lang w:val="en-US"/>
          </w:rPr>
          <w:delText xml:space="preserve"> opt</w:delText>
        </w:r>
      </w:del>
    </w:p>
    <w:p w14:paraId="0B6452BA" w14:textId="5E55A707" w:rsidR="00DB1522" w:rsidRPr="00DB1522" w:rsidDel="00E474A7" w:rsidRDefault="00DB1522" w:rsidP="00DE23F9">
      <w:pPr>
        <w:ind w:firstLine="0"/>
        <w:rPr>
          <w:del w:id="270" w:author="Autor"/>
          <w:lang w:val="en-US"/>
        </w:rPr>
      </w:pPr>
      <w:del w:id="271" w:author="Autor">
        <w:r w:rsidRPr="00DB1522" w:rsidDel="00E474A7">
          <w:rPr>
            <w:color w:val="AF00DB"/>
            <w:lang w:val="en-US"/>
          </w:rPr>
          <w:delText>import</w:delText>
        </w:r>
        <w:r w:rsidRPr="00DB1522" w:rsidDel="00E474A7">
          <w:rPr>
            <w:lang w:val="en-US"/>
          </w:rPr>
          <w:delText xml:space="preserve"> math </w:delText>
        </w:r>
        <w:r w:rsidRPr="00DB1522" w:rsidDel="00E474A7">
          <w:rPr>
            <w:color w:val="AF00DB"/>
            <w:lang w:val="en-US"/>
          </w:rPr>
          <w:delText>as</w:delText>
        </w:r>
        <w:r w:rsidRPr="00DB1522" w:rsidDel="00E474A7">
          <w:rPr>
            <w:lang w:val="en-US"/>
          </w:rPr>
          <w:delText xml:space="preserve"> m</w:delText>
        </w:r>
      </w:del>
    </w:p>
    <w:p w14:paraId="22C66630" w14:textId="7FF6DF5F" w:rsidR="00DB1522" w:rsidRPr="00DB1522" w:rsidDel="00E474A7" w:rsidRDefault="00DB1522" w:rsidP="00DE23F9">
      <w:pPr>
        <w:ind w:firstLine="0"/>
        <w:rPr>
          <w:del w:id="272" w:author="Autor"/>
          <w:lang w:val="en-US"/>
        </w:rPr>
      </w:pPr>
      <w:del w:id="273" w:author="Autor">
        <w:r w:rsidRPr="00DB1522" w:rsidDel="00E474A7">
          <w:rPr>
            <w:color w:val="AF00DB"/>
            <w:lang w:val="en-US"/>
          </w:rPr>
          <w:delText>import</w:delText>
        </w:r>
        <w:r w:rsidRPr="00DB1522" w:rsidDel="00E474A7">
          <w:rPr>
            <w:lang w:val="en-US"/>
          </w:rPr>
          <w:delText xml:space="preserve"> numpy </w:delText>
        </w:r>
        <w:r w:rsidRPr="00DB1522" w:rsidDel="00E474A7">
          <w:rPr>
            <w:color w:val="AF00DB"/>
            <w:lang w:val="en-US"/>
          </w:rPr>
          <w:delText>as</w:delText>
        </w:r>
        <w:r w:rsidRPr="00DB1522" w:rsidDel="00E474A7">
          <w:rPr>
            <w:lang w:val="en-US"/>
          </w:rPr>
          <w:delText xml:space="preserve"> np</w:delText>
        </w:r>
      </w:del>
    </w:p>
    <w:p w14:paraId="304B1741" w14:textId="31412E57" w:rsidR="00DB1522" w:rsidRPr="00DB1522" w:rsidDel="00E474A7" w:rsidRDefault="00DB1522" w:rsidP="00DE23F9">
      <w:pPr>
        <w:ind w:firstLine="0"/>
        <w:rPr>
          <w:del w:id="274" w:author="Autor"/>
          <w:lang w:val="en-US"/>
        </w:rPr>
      </w:pPr>
      <w:del w:id="275" w:author="Autor">
        <w:r w:rsidRPr="00DB1522" w:rsidDel="00E474A7">
          <w:rPr>
            <w:color w:val="AF00DB"/>
            <w:lang w:val="en-US"/>
          </w:rPr>
          <w:delText>import</w:delText>
        </w:r>
        <w:r w:rsidRPr="00DB1522" w:rsidDel="00E474A7">
          <w:rPr>
            <w:lang w:val="en-US"/>
          </w:rPr>
          <w:delText xml:space="preserve"> copy</w:delText>
        </w:r>
      </w:del>
    </w:p>
    <w:p w14:paraId="4BC7EDF5" w14:textId="042FE49A" w:rsidR="00DB1522" w:rsidRPr="00DB1522" w:rsidDel="00E474A7" w:rsidRDefault="00DB1522" w:rsidP="00DE23F9">
      <w:pPr>
        <w:ind w:firstLine="0"/>
        <w:rPr>
          <w:del w:id="276" w:author="Autor"/>
          <w:lang w:val="en-US"/>
        </w:rPr>
      </w:pPr>
      <w:del w:id="277" w:author="Autor">
        <w:r w:rsidRPr="00DB1522" w:rsidDel="00E474A7">
          <w:rPr>
            <w:color w:val="AF00DB"/>
            <w:lang w:val="en-US"/>
          </w:rPr>
          <w:delText>import</w:delText>
        </w:r>
        <w:r w:rsidRPr="00DB1522" w:rsidDel="00E474A7">
          <w:rPr>
            <w:lang w:val="en-US"/>
          </w:rPr>
          <w:delText xml:space="preserve"> time</w:delText>
        </w:r>
      </w:del>
    </w:p>
    <w:p w14:paraId="5000A592" w14:textId="3C619D72" w:rsidR="00DB1522" w:rsidRPr="00DB1522" w:rsidDel="00E474A7" w:rsidRDefault="00DB1522" w:rsidP="00DE23F9">
      <w:pPr>
        <w:ind w:firstLine="0"/>
        <w:rPr>
          <w:del w:id="278" w:author="Autor"/>
          <w:lang w:val="en-US"/>
        </w:rPr>
      </w:pPr>
    </w:p>
    <w:p w14:paraId="43DCBC83" w14:textId="240D41EE" w:rsidR="00DB1522" w:rsidRPr="00DB1522" w:rsidDel="00E474A7" w:rsidRDefault="00DB1522" w:rsidP="00DE23F9">
      <w:pPr>
        <w:ind w:firstLine="0"/>
        <w:rPr>
          <w:del w:id="279" w:author="Autor"/>
          <w:lang w:val="en-US"/>
        </w:rPr>
      </w:pPr>
      <w:del w:id="280" w:author="Autor">
        <w:r w:rsidRPr="00DB1522" w:rsidDel="00E474A7">
          <w:rPr>
            <w:color w:val="AF00DB"/>
            <w:lang w:val="en-US"/>
          </w:rPr>
          <w:delText>from</w:delText>
        </w:r>
        <w:r w:rsidRPr="00DB1522" w:rsidDel="00E474A7">
          <w:rPr>
            <w:lang w:val="en-US"/>
          </w:rPr>
          <w:delText xml:space="preserve"> Routines.fastCalc </w:delText>
        </w:r>
        <w:r w:rsidRPr="00DB1522" w:rsidDel="00E474A7">
          <w:rPr>
            <w:color w:val="AF00DB"/>
            <w:lang w:val="en-US"/>
          </w:rPr>
          <w:delText>import</w:delText>
        </w:r>
        <w:r w:rsidRPr="00DB1522" w:rsidDel="00E474A7">
          <w:rPr>
            <w:lang w:val="en-US"/>
          </w:rPr>
          <w:delText xml:space="preserve"> *</w:delText>
        </w:r>
      </w:del>
    </w:p>
    <w:p w14:paraId="0638CBB4" w14:textId="2ADBEDFC" w:rsidR="00DB1522" w:rsidRPr="008A1A92" w:rsidDel="00E474A7" w:rsidRDefault="00DB1522" w:rsidP="00DE23F9">
      <w:pPr>
        <w:ind w:firstLine="0"/>
        <w:rPr>
          <w:del w:id="281" w:author="Autor"/>
        </w:rPr>
      </w:pPr>
      <w:del w:id="282" w:author="Autor">
        <w:r w:rsidRPr="008A1A92" w:rsidDel="00E474A7">
          <w:rPr>
            <w:color w:val="AF00DB"/>
          </w:rPr>
          <w:delText>from</w:delText>
        </w:r>
        <w:r w:rsidRPr="008A1A92" w:rsidDel="00E474A7">
          <w:delText xml:space="preserve"> Routines.SectionAux </w:delText>
        </w:r>
        <w:r w:rsidRPr="008A1A92" w:rsidDel="00E474A7">
          <w:rPr>
            <w:color w:val="AF00DB"/>
          </w:rPr>
          <w:delText>import</w:delText>
        </w:r>
        <w:r w:rsidRPr="008A1A92" w:rsidDel="00E474A7">
          <w:delText xml:space="preserve"> elipseArcReg</w:delText>
        </w:r>
      </w:del>
    </w:p>
    <w:p w14:paraId="4BEB7143" w14:textId="5245B928" w:rsidR="00DB1522" w:rsidRPr="008A1A92" w:rsidDel="00E474A7" w:rsidRDefault="00DB1522" w:rsidP="00DE23F9">
      <w:pPr>
        <w:ind w:firstLine="0"/>
        <w:rPr>
          <w:del w:id="283" w:author="Autor"/>
        </w:rPr>
      </w:pPr>
    </w:p>
    <w:p w14:paraId="2264EC03" w14:textId="4AE82E32" w:rsidR="00DB1522" w:rsidRPr="008A1A92" w:rsidDel="00E474A7" w:rsidRDefault="00DB1522" w:rsidP="00DE23F9">
      <w:pPr>
        <w:ind w:firstLine="0"/>
        <w:rPr>
          <w:del w:id="284" w:author="Autor"/>
        </w:rPr>
      </w:pPr>
      <w:del w:id="285" w:author="Autor">
        <w:r w:rsidRPr="008A1A92" w:rsidDel="00E474A7">
          <w:rPr>
            <w:color w:val="0000FF"/>
          </w:rPr>
          <w:delText>class</w:delText>
        </w:r>
        <w:r w:rsidRPr="008A1A92" w:rsidDel="00E474A7">
          <w:delText xml:space="preserve"> </w:delText>
        </w:r>
        <w:r w:rsidRPr="008A1A92" w:rsidDel="00E474A7">
          <w:rPr>
            <w:color w:val="267F99"/>
          </w:rPr>
          <w:delText>VesselPoint</w:delText>
        </w:r>
        <w:r w:rsidRPr="008A1A92" w:rsidDel="00E474A7">
          <w:delText>():</w:delText>
        </w:r>
      </w:del>
    </w:p>
    <w:p w14:paraId="14BEEC4F" w14:textId="689E3734" w:rsidR="00DB1522" w:rsidRPr="00DB1522" w:rsidDel="00E474A7" w:rsidRDefault="00DB1522" w:rsidP="00DE23F9">
      <w:pPr>
        <w:ind w:firstLine="0"/>
        <w:rPr>
          <w:del w:id="286" w:author="Autor"/>
        </w:rPr>
      </w:pPr>
      <w:del w:id="287" w:author="Autor">
        <w:r w:rsidRPr="008A1A92" w:rsidDel="00E474A7">
          <w:delText xml:space="preserve">    </w:delText>
        </w:r>
        <w:r w:rsidRPr="00DB1522" w:rsidDel="00E474A7">
          <w:rPr>
            <w:color w:val="A31515"/>
          </w:rPr>
          <w:delText>"""Classe para definir as propriedades de um ponto no vaso</w:delText>
        </w:r>
      </w:del>
    </w:p>
    <w:p w14:paraId="7B7C5588" w14:textId="66FFD1B1" w:rsidR="00DB1522" w:rsidRPr="00DB1522" w:rsidDel="00E474A7" w:rsidRDefault="00DB1522" w:rsidP="00DE23F9">
      <w:pPr>
        <w:ind w:firstLine="0"/>
        <w:rPr>
          <w:del w:id="288" w:author="Autor"/>
          <w:lang w:val="en-US"/>
        </w:rPr>
      </w:pPr>
      <w:del w:id="289" w:author="Autor">
        <w:r w:rsidRPr="00DB1522" w:rsidDel="00E474A7">
          <w:rPr>
            <w:color w:val="A31515"/>
          </w:rPr>
          <w:delText xml:space="preserve">    </w:delText>
        </w:r>
        <w:r w:rsidRPr="00DB1522" w:rsidDel="00E474A7">
          <w:rPr>
            <w:color w:val="A31515"/>
            <w:lang w:val="en-US"/>
          </w:rPr>
          <w:delText>"""</w:delText>
        </w:r>
      </w:del>
    </w:p>
    <w:p w14:paraId="6BEA4381" w14:textId="7F1C7201" w:rsidR="00DB1522" w:rsidRPr="00DB1522" w:rsidDel="00E474A7" w:rsidRDefault="00DB1522" w:rsidP="00DE23F9">
      <w:pPr>
        <w:ind w:firstLine="0"/>
        <w:rPr>
          <w:del w:id="290" w:author="Autor"/>
          <w:lang w:val="en-US"/>
        </w:rPr>
      </w:pPr>
    </w:p>
    <w:p w14:paraId="152CAADF" w14:textId="3407821E" w:rsidR="00DB1522" w:rsidRPr="00DB1522" w:rsidDel="00E474A7" w:rsidRDefault="00DB1522" w:rsidP="00DE23F9">
      <w:pPr>
        <w:ind w:firstLine="0"/>
        <w:rPr>
          <w:del w:id="291" w:author="Autor"/>
          <w:lang w:val="en-US"/>
        </w:rPr>
      </w:pPr>
      <w:del w:id="292"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__init__</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Xcord</w:delText>
        </w:r>
        <w:r w:rsidRPr="00DB1522" w:rsidDel="00E474A7">
          <w:rPr>
            <w:lang w:val="en-US"/>
          </w:rPr>
          <w:delText xml:space="preserve">, </w:delText>
        </w:r>
        <w:r w:rsidRPr="00DB1522" w:rsidDel="00E474A7">
          <w:rPr>
            <w:color w:val="001080"/>
            <w:lang w:val="en-US"/>
          </w:rPr>
          <w:delText>Ycord</w:delText>
        </w:r>
        <w:r w:rsidRPr="00DB1522" w:rsidDel="00E474A7">
          <w:rPr>
            <w:lang w:val="en-US"/>
          </w:rPr>
          <w:delText xml:space="preserve">, </w:delText>
        </w:r>
        <w:r w:rsidRPr="00DB1522" w:rsidDel="00E474A7">
          <w:rPr>
            <w:color w:val="001080"/>
            <w:lang w:val="en-US"/>
          </w:rPr>
          <w:delText>ID</w:delText>
        </w:r>
        <w:r w:rsidRPr="00DB1522" w:rsidDel="00E474A7">
          <w:rPr>
            <w:lang w:val="en-US"/>
          </w:rPr>
          <w:delText>):</w:delText>
        </w:r>
      </w:del>
    </w:p>
    <w:p w14:paraId="6DA3DBFD" w14:textId="2B7969C6" w:rsidR="00DB1522" w:rsidRPr="00DB1522" w:rsidDel="00E474A7" w:rsidRDefault="00DB1522" w:rsidP="00DE23F9">
      <w:pPr>
        <w:ind w:firstLine="0"/>
        <w:rPr>
          <w:del w:id="293" w:author="Autor"/>
          <w:lang w:val="en-US"/>
        </w:rPr>
      </w:pPr>
      <w:del w:id="29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.Xcord = Xcord</w:delText>
        </w:r>
      </w:del>
    </w:p>
    <w:p w14:paraId="423B74D7" w14:textId="4D92EE92" w:rsidR="00DB1522" w:rsidRPr="00DB1522" w:rsidDel="00E474A7" w:rsidRDefault="00DB1522" w:rsidP="00DE23F9">
      <w:pPr>
        <w:ind w:firstLine="0"/>
        <w:rPr>
          <w:del w:id="295" w:author="Autor"/>
          <w:lang w:val="en-US"/>
        </w:rPr>
      </w:pPr>
      <w:del w:id="296"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.Ycord = Ycord</w:delText>
        </w:r>
      </w:del>
    </w:p>
    <w:p w14:paraId="7DFE46BA" w14:textId="1D048D16" w:rsidR="00DB1522" w:rsidRPr="00DB1522" w:rsidDel="00E474A7" w:rsidRDefault="00DB1522" w:rsidP="00DE23F9">
      <w:pPr>
        <w:ind w:firstLine="0"/>
        <w:rPr>
          <w:del w:id="297" w:author="Autor"/>
          <w:lang w:val="en-US"/>
        </w:rPr>
      </w:pPr>
      <w:del w:id="29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.ID = ID</w:delText>
        </w:r>
      </w:del>
    </w:p>
    <w:p w14:paraId="1EEC399F" w14:textId="52A53BC4" w:rsidR="00DB1522" w:rsidRPr="00DB1522" w:rsidDel="00E474A7" w:rsidRDefault="00DB1522" w:rsidP="00DE23F9">
      <w:pPr>
        <w:ind w:firstLine="0"/>
        <w:rPr>
          <w:del w:id="299" w:author="Autor"/>
          <w:lang w:val="en-US"/>
        </w:rPr>
      </w:pPr>
    </w:p>
    <w:p w14:paraId="676B398A" w14:textId="438ADEDE" w:rsidR="00DB1522" w:rsidRPr="00DB1522" w:rsidDel="00E474A7" w:rsidRDefault="00DB1522" w:rsidP="00DE23F9">
      <w:pPr>
        <w:ind w:firstLine="0"/>
        <w:rPr>
          <w:del w:id="300" w:author="Autor"/>
          <w:lang w:val="en-US"/>
        </w:rPr>
      </w:pPr>
      <w:del w:id="301" w:author="Autor">
        <w:r w:rsidRPr="00DB1522" w:rsidDel="00E474A7">
          <w:rPr>
            <w:lang w:val="en-US"/>
          </w:rPr>
          <w:delText xml:space="preserve">        </w:delText>
        </w:r>
        <w:r w:rsidRPr="00DB1522" w:rsidDel="00E474A7">
          <w:rPr>
            <w:color w:val="A31515"/>
            <w:lang w:val="en-US"/>
          </w:rPr>
          <w:delText>"""</w:delText>
        </w:r>
      </w:del>
    </w:p>
    <w:p w14:paraId="178B467E" w14:textId="00ECDBFC" w:rsidR="00DB1522" w:rsidRPr="00DB1522" w:rsidDel="00E474A7" w:rsidRDefault="00DB1522" w:rsidP="00DE23F9">
      <w:pPr>
        <w:ind w:firstLine="0"/>
        <w:rPr>
          <w:del w:id="302" w:author="Autor"/>
          <w:lang w:val="en-US"/>
        </w:rPr>
      </w:pPr>
      <w:del w:id="303" w:author="Autor">
        <w:r w:rsidRPr="00DB1522" w:rsidDel="00E474A7">
          <w:rPr>
            <w:color w:val="A31515"/>
            <w:lang w:val="en-US"/>
          </w:rPr>
          <w:delText xml:space="preserve">        if type(Xcord) is not float and type(Xcord) is not np.float64:</w:delText>
        </w:r>
      </w:del>
    </w:p>
    <w:p w14:paraId="551BFDB4" w14:textId="789C8FDD" w:rsidR="00DB1522" w:rsidRPr="00DB1522" w:rsidDel="00E474A7" w:rsidRDefault="00DB1522" w:rsidP="00DE23F9">
      <w:pPr>
        <w:ind w:firstLine="0"/>
        <w:rPr>
          <w:del w:id="304" w:author="Autor"/>
          <w:lang w:val="en-US"/>
        </w:rPr>
      </w:pPr>
      <w:del w:id="305" w:author="Autor">
        <w:r w:rsidRPr="00DB1522" w:rsidDel="00E474A7">
          <w:rPr>
            <w:color w:val="A31515"/>
            <w:lang w:val="en-US"/>
          </w:rPr>
          <w:delText xml:space="preserve">            print("Erro! ID: " + str(ID))</w:delText>
        </w:r>
      </w:del>
    </w:p>
    <w:p w14:paraId="2DE0C97E" w14:textId="4CFA8873" w:rsidR="00DB1522" w:rsidRPr="00DB1522" w:rsidDel="00E474A7" w:rsidRDefault="00DB1522" w:rsidP="00DE23F9">
      <w:pPr>
        <w:ind w:firstLine="0"/>
        <w:rPr>
          <w:del w:id="306" w:author="Autor"/>
          <w:lang w:val="en-US"/>
        </w:rPr>
      </w:pPr>
      <w:del w:id="307" w:author="Autor">
        <w:r w:rsidRPr="00DB1522" w:rsidDel="00E474A7">
          <w:rPr>
            <w:color w:val="A31515"/>
            <w:lang w:val="en-US"/>
          </w:rPr>
          <w:delText xml:space="preserve">            print(Xcord)</w:delText>
        </w:r>
      </w:del>
    </w:p>
    <w:p w14:paraId="239EBE38" w14:textId="17C1B489" w:rsidR="00DB1522" w:rsidRPr="00DB1522" w:rsidDel="00E474A7" w:rsidRDefault="00DB1522" w:rsidP="00DE23F9">
      <w:pPr>
        <w:ind w:firstLine="0"/>
        <w:rPr>
          <w:del w:id="308" w:author="Autor"/>
          <w:lang w:val="en-US"/>
        </w:rPr>
      </w:pPr>
      <w:del w:id="309" w:author="Autor">
        <w:r w:rsidRPr="00DB1522" w:rsidDel="00E474A7">
          <w:rPr>
            <w:color w:val="A31515"/>
            <w:lang w:val="en-US"/>
          </w:rPr>
          <w:delText xml:space="preserve">            print(type(Xcord))</w:delText>
        </w:r>
      </w:del>
    </w:p>
    <w:p w14:paraId="1BF41CD9" w14:textId="64179D6F" w:rsidR="00DB1522" w:rsidRPr="00DB1522" w:rsidDel="00E474A7" w:rsidRDefault="00DB1522" w:rsidP="00DE23F9">
      <w:pPr>
        <w:ind w:firstLine="0"/>
        <w:rPr>
          <w:del w:id="310" w:author="Autor"/>
          <w:lang w:val="en-US"/>
        </w:rPr>
      </w:pPr>
      <w:del w:id="311" w:author="Autor">
        <w:r w:rsidRPr="00DB1522" w:rsidDel="00E474A7">
          <w:rPr>
            <w:color w:val="A31515"/>
            <w:lang w:val="en-US"/>
          </w:rPr>
          <w:delText xml:space="preserve">            print("</w:delText>
        </w:r>
        <w:r w:rsidRPr="00DB1522" w:rsidDel="00E474A7">
          <w:rPr>
            <w:color w:val="FF0000"/>
            <w:lang w:val="en-US"/>
          </w:rPr>
          <w:delText>\n</w:delText>
        </w:r>
        <w:r w:rsidRPr="00DB1522" w:rsidDel="00E474A7">
          <w:rPr>
            <w:color w:val="A31515"/>
            <w:lang w:val="en-US"/>
          </w:rPr>
          <w:delText>")</w:delText>
        </w:r>
      </w:del>
    </w:p>
    <w:p w14:paraId="7F0374A3" w14:textId="7E9BA2CE" w:rsidR="00DB1522" w:rsidRPr="00DB1522" w:rsidDel="00E474A7" w:rsidRDefault="00DB1522" w:rsidP="00DE23F9">
      <w:pPr>
        <w:ind w:firstLine="0"/>
        <w:rPr>
          <w:del w:id="312" w:author="Autor"/>
          <w:lang w:val="en-US"/>
        </w:rPr>
      </w:pPr>
      <w:del w:id="313" w:author="Autor">
        <w:r w:rsidRPr="00DB1522" w:rsidDel="00E474A7">
          <w:rPr>
            <w:color w:val="A31515"/>
            <w:lang w:val="en-US"/>
          </w:rPr>
          <w:delText xml:space="preserve">        """</w:delText>
        </w:r>
      </w:del>
    </w:p>
    <w:p w14:paraId="429EA02E" w14:textId="33C1AF73" w:rsidR="00DB1522" w:rsidRPr="00DB1522" w:rsidDel="00E474A7" w:rsidRDefault="00DB1522" w:rsidP="00DE23F9">
      <w:pPr>
        <w:ind w:firstLine="0"/>
        <w:rPr>
          <w:del w:id="314" w:author="Autor"/>
          <w:lang w:val="en-US"/>
        </w:rPr>
      </w:pPr>
    </w:p>
    <w:p w14:paraId="5A73CE10" w14:textId="76254363" w:rsidR="00DB1522" w:rsidRPr="00DB1522" w:rsidDel="00E474A7" w:rsidRDefault="00DB1522" w:rsidP="00DE23F9">
      <w:pPr>
        <w:ind w:firstLine="0"/>
        <w:rPr>
          <w:del w:id="315" w:author="Autor"/>
          <w:lang w:val="en-US"/>
        </w:rPr>
      </w:pPr>
      <w:del w:id="31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SetXcord</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Xcord</w:delText>
        </w:r>
        <w:r w:rsidRPr="00DB1522" w:rsidDel="00E474A7">
          <w:rPr>
            <w:lang w:val="en-US"/>
          </w:rPr>
          <w:delText>):</w:delText>
        </w:r>
      </w:del>
    </w:p>
    <w:p w14:paraId="27B53559" w14:textId="28032C3C" w:rsidR="00DB1522" w:rsidRPr="00DB1522" w:rsidDel="00E474A7" w:rsidRDefault="00DB1522" w:rsidP="00DE23F9">
      <w:pPr>
        <w:ind w:firstLine="0"/>
        <w:rPr>
          <w:del w:id="317" w:author="Autor"/>
          <w:lang w:val="en-US"/>
        </w:rPr>
      </w:pPr>
      <w:del w:id="31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.Xcord = Xcord</w:delText>
        </w:r>
      </w:del>
    </w:p>
    <w:p w14:paraId="6DCC62A2" w14:textId="1CC4CB06" w:rsidR="00DB1522" w:rsidRPr="00DB1522" w:rsidDel="00E474A7" w:rsidRDefault="00DB1522" w:rsidP="00DE23F9">
      <w:pPr>
        <w:ind w:firstLine="0"/>
        <w:rPr>
          <w:del w:id="319" w:author="Autor"/>
          <w:lang w:val="en-US"/>
        </w:rPr>
      </w:pPr>
    </w:p>
    <w:p w14:paraId="54F0CFBF" w14:textId="7E3F3FDF" w:rsidR="00DB1522" w:rsidRPr="00DB1522" w:rsidDel="00E474A7" w:rsidRDefault="00DB1522" w:rsidP="00DE23F9">
      <w:pPr>
        <w:ind w:firstLine="0"/>
        <w:rPr>
          <w:del w:id="320" w:author="Autor"/>
          <w:lang w:val="en-US"/>
        </w:rPr>
      </w:pPr>
      <w:del w:id="32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SetLon</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Lon</w:delText>
        </w:r>
        <w:r w:rsidRPr="00DB1522" w:rsidDel="00E474A7">
          <w:rPr>
            <w:lang w:val="en-US"/>
          </w:rPr>
          <w:delText>):</w:delText>
        </w:r>
      </w:del>
    </w:p>
    <w:p w14:paraId="355EA5A2" w14:textId="2311A2C1" w:rsidR="00DB1522" w:rsidRPr="00DB1522" w:rsidDel="00E474A7" w:rsidRDefault="00DB1522" w:rsidP="00DE23F9">
      <w:pPr>
        <w:ind w:firstLine="0"/>
        <w:rPr>
          <w:del w:id="322" w:author="Autor"/>
          <w:lang w:val="en-US"/>
        </w:rPr>
      </w:pPr>
      <w:del w:id="32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.Lon = Lon</w:delText>
        </w:r>
      </w:del>
    </w:p>
    <w:p w14:paraId="0B050A20" w14:textId="769D8221" w:rsidR="00DB1522" w:rsidRPr="00DB1522" w:rsidDel="00E474A7" w:rsidRDefault="00DB1522" w:rsidP="00DE23F9">
      <w:pPr>
        <w:ind w:firstLine="0"/>
        <w:rPr>
          <w:del w:id="324" w:author="Autor"/>
          <w:lang w:val="en-US"/>
        </w:rPr>
      </w:pPr>
    </w:p>
    <w:p w14:paraId="5B623208" w14:textId="30E369C9" w:rsidR="00DB1522" w:rsidRPr="00DB1522" w:rsidDel="00E474A7" w:rsidRDefault="00DB1522" w:rsidP="00DE23F9">
      <w:pPr>
        <w:ind w:firstLine="0"/>
        <w:rPr>
          <w:del w:id="325" w:author="Autor"/>
          <w:lang w:val="en-US"/>
        </w:rPr>
      </w:pPr>
      <w:del w:id="32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SetLat</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Lat</w:delText>
        </w:r>
        <w:r w:rsidRPr="00DB1522" w:rsidDel="00E474A7">
          <w:rPr>
            <w:lang w:val="en-US"/>
          </w:rPr>
          <w:delText>):</w:delText>
        </w:r>
      </w:del>
    </w:p>
    <w:p w14:paraId="612656E3" w14:textId="1F1375D3" w:rsidR="00DB1522" w:rsidRPr="00DB1522" w:rsidDel="00E474A7" w:rsidRDefault="00DB1522" w:rsidP="00DE23F9">
      <w:pPr>
        <w:ind w:firstLine="0"/>
        <w:rPr>
          <w:del w:id="327" w:author="Autor"/>
          <w:lang w:val="en-US"/>
        </w:rPr>
      </w:pPr>
      <w:del w:id="32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.Lat = Lat</w:delText>
        </w:r>
      </w:del>
    </w:p>
    <w:p w14:paraId="16E03795" w14:textId="489BD527" w:rsidR="00DB1522" w:rsidRPr="00DB1522" w:rsidDel="00E474A7" w:rsidRDefault="00DB1522" w:rsidP="00DE23F9">
      <w:pPr>
        <w:ind w:firstLine="0"/>
        <w:rPr>
          <w:del w:id="329" w:author="Autor"/>
          <w:lang w:val="en-US"/>
        </w:rPr>
      </w:pPr>
    </w:p>
    <w:p w14:paraId="32C0FEEF" w14:textId="22F7998A" w:rsidR="00DB1522" w:rsidRPr="00DB1522" w:rsidDel="00E474A7" w:rsidRDefault="00DB1522" w:rsidP="00DE23F9">
      <w:pPr>
        <w:ind w:firstLine="0"/>
        <w:rPr>
          <w:del w:id="330" w:author="Autor"/>
          <w:lang w:val="en-US"/>
        </w:rPr>
      </w:pPr>
      <w:del w:id="33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SetOnCap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OnCap</w:delText>
        </w:r>
        <w:r w:rsidRPr="00DB1522" w:rsidDel="00E474A7">
          <w:rPr>
            <w:lang w:val="en-US"/>
          </w:rPr>
          <w:delText>):</w:delText>
        </w:r>
      </w:del>
    </w:p>
    <w:p w14:paraId="3100EC52" w14:textId="017285B6" w:rsidR="00DB1522" w:rsidRPr="00DB1522" w:rsidDel="00E474A7" w:rsidRDefault="00DB1522" w:rsidP="00DE23F9">
      <w:pPr>
        <w:ind w:firstLine="0"/>
        <w:rPr>
          <w:del w:id="332" w:author="Autor"/>
          <w:lang w:val="en-US"/>
        </w:rPr>
      </w:pPr>
      <w:del w:id="33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.OnCap = OnCap</w:delText>
        </w:r>
      </w:del>
    </w:p>
    <w:p w14:paraId="0B76C2EF" w14:textId="218052B0" w:rsidR="00DB1522" w:rsidRPr="00DB1522" w:rsidDel="00E474A7" w:rsidRDefault="00DB1522" w:rsidP="00DE23F9">
      <w:pPr>
        <w:ind w:firstLine="0"/>
        <w:rPr>
          <w:del w:id="334" w:author="Autor"/>
          <w:lang w:val="en-US"/>
        </w:rPr>
      </w:pPr>
    </w:p>
    <w:p w14:paraId="662106B1" w14:textId="5E383824" w:rsidR="00DB1522" w:rsidRPr="00DB1522" w:rsidDel="00E474A7" w:rsidRDefault="00DB1522" w:rsidP="00DE23F9">
      <w:pPr>
        <w:ind w:firstLine="0"/>
        <w:rPr>
          <w:del w:id="335" w:author="Autor"/>
          <w:lang w:val="en-US"/>
        </w:rPr>
      </w:pPr>
      <w:del w:id="33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Cap</w:delText>
        </w:r>
        <w:r w:rsidRPr="00DB1522" w:rsidDel="00E474A7">
          <w:rPr>
            <w:lang w:val="en-US"/>
          </w:rPr>
          <w:delText>):</w:delText>
        </w:r>
      </w:del>
    </w:p>
    <w:p w14:paraId="1C0A932A" w14:textId="3423D826" w:rsidR="00DB1522" w:rsidRPr="00DB1522" w:rsidDel="00E474A7" w:rsidRDefault="00DB1522" w:rsidP="00DE23F9">
      <w:pPr>
        <w:ind w:firstLine="0"/>
        <w:rPr>
          <w:del w:id="337" w:author="Autor"/>
          <w:lang w:val="en-US"/>
        </w:rPr>
      </w:pPr>
      <w:del w:id="33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.Cap = Cap</w:delText>
        </w:r>
      </w:del>
    </w:p>
    <w:p w14:paraId="5CBC6415" w14:textId="5E27E645" w:rsidR="00DB1522" w:rsidRPr="00DB1522" w:rsidDel="00E474A7" w:rsidRDefault="00DB1522" w:rsidP="00DE23F9">
      <w:pPr>
        <w:ind w:firstLine="0"/>
        <w:rPr>
          <w:del w:id="339" w:author="Autor"/>
          <w:lang w:val="en-US"/>
        </w:rPr>
      </w:pPr>
    </w:p>
    <w:p w14:paraId="425871D0" w14:textId="10266E50" w:rsidR="00DB1522" w:rsidRPr="00DB1522" w:rsidDel="00E474A7" w:rsidRDefault="00DB1522" w:rsidP="00DE23F9">
      <w:pPr>
        <w:ind w:firstLine="0"/>
        <w:rPr>
          <w:del w:id="340" w:author="Autor"/>
          <w:lang w:val="en-US"/>
        </w:rPr>
      </w:pPr>
      <w:del w:id="34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SetXcap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w:delText>
        </w:r>
        <w:r w:rsidRPr="00DB1522" w:rsidDel="00E474A7">
          <w:rPr>
            <w:lang w:val="en-US"/>
          </w:rPr>
          <w:delText>):</w:delText>
        </w:r>
      </w:del>
    </w:p>
    <w:p w14:paraId="56131FE3" w14:textId="3FD11050" w:rsidR="00DB1522" w:rsidRPr="00DB1522" w:rsidDel="00E474A7" w:rsidRDefault="00DB1522" w:rsidP="00DE23F9">
      <w:pPr>
        <w:ind w:firstLine="0"/>
        <w:rPr>
          <w:del w:id="342" w:author="Autor"/>
          <w:lang w:val="en-US"/>
        </w:rPr>
      </w:pPr>
      <w:del w:id="34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.Xcap = X</w:delText>
        </w:r>
      </w:del>
    </w:p>
    <w:p w14:paraId="36BB33D0" w14:textId="526BB271" w:rsidR="00DB1522" w:rsidRPr="00DB1522" w:rsidDel="00E474A7" w:rsidRDefault="00DB1522" w:rsidP="00DE23F9">
      <w:pPr>
        <w:ind w:firstLine="0"/>
        <w:rPr>
          <w:del w:id="344" w:author="Autor"/>
          <w:lang w:val="en-US"/>
        </w:rPr>
      </w:pPr>
    </w:p>
    <w:p w14:paraId="46BF7F10" w14:textId="71A9D26F" w:rsidR="00DB1522" w:rsidRPr="00DB1522" w:rsidDel="00E474A7" w:rsidRDefault="00DB1522" w:rsidP="00DE23F9">
      <w:pPr>
        <w:ind w:firstLine="0"/>
        <w:rPr>
          <w:del w:id="345" w:author="Autor"/>
          <w:lang w:val="en-US"/>
        </w:rPr>
      </w:pPr>
      <w:del w:id="34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SetYcap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Y</w:delText>
        </w:r>
        <w:r w:rsidRPr="00DB1522" w:rsidDel="00E474A7">
          <w:rPr>
            <w:lang w:val="en-US"/>
          </w:rPr>
          <w:delText>):</w:delText>
        </w:r>
      </w:del>
    </w:p>
    <w:p w14:paraId="3B7A741C" w14:textId="2CDCF661" w:rsidR="00DB1522" w:rsidRPr="00DB1522" w:rsidDel="00E474A7" w:rsidRDefault="00DB1522" w:rsidP="00DE23F9">
      <w:pPr>
        <w:ind w:firstLine="0"/>
        <w:rPr>
          <w:del w:id="347" w:author="Autor"/>
          <w:lang w:val="en-US"/>
        </w:rPr>
      </w:pPr>
      <w:del w:id="34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.Ycap = Y</w:delText>
        </w:r>
      </w:del>
    </w:p>
    <w:p w14:paraId="63C53434" w14:textId="33E4A32F" w:rsidR="00DB1522" w:rsidRPr="00DB1522" w:rsidDel="00E474A7" w:rsidRDefault="00DB1522" w:rsidP="00DE23F9">
      <w:pPr>
        <w:ind w:firstLine="0"/>
        <w:rPr>
          <w:del w:id="349" w:author="Autor"/>
          <w:lang w:val="en-US"/>
        </w:rPr>
      </w:pPr>
    </w:p>
    <w:p w14:paraId="1F70AD86" w14:textId="55F39B7D" w:rsidR="00DB1522" w:rsidRPr="00DB1522" w:rsidDel="00E474A7" w:rsidRDefault="00DB1522" w:rsidP="00DE23F9">
      <w:pPr>
        <w:ind w:firstLine="0"/>
        <w:rPr>
          <w:del w:id="350" w:author="Autor"/>
          <w:lang w:val="en-US"/>
        </w:rPr>
      </w:pPr>
      <w:del w:id="35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SetZcap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Z</w:delText>
        </w:r>
        <w:r w:rsidRPr="00DB1522" w:rsidDel="00E474A7">
          <w:rPr>
            <w:lang w:val="en-US"/>
          </w:rPr>
          <w:delText>):</w:delText>
        </w:r>
      </w:del>
    </w:p>
    <w:p w14:paraId="40BDA01B" w14:textId="1C234109" w:rsidR="00DB1522" w:rsidRPr="00DB1522" w:rsidDel="00E474A7" w:rsidRDefault="00DB1522" w:rsidP="00DE23F9">
      <w:pPr>
        <w:ind w:firstLine="0"/>
        <w:rPr>
          <w:del w:id="352" w:author="Autor"/>
          <w:lang w:val="en-US"/>
        </w:rPr>
      </w:pPr>
      <w:del w:id="35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.Zcap = Z</w:delText>
        </w:r>
      </w:del>
    </w:p>
    <w:p w14:paraId="45B40F03" w14:textId="0F82C82B" w:rsidR="00DB1522" w:rsidRPr="00DB1522" w:rsidDel="00E474A7" w:rsidRDefault="00DB1522" w:rsidP="00DE23F9">
      <w:pPr>
        <w:ind w:firstLine="0"/>
        <w:rPr>
          <w:del w:id="354" w:author="Autor"/>
          <w:lang w:val="en-US"/>
        </w:rPr>
      </w:pPr>
    </w:p>
    <w:p w14:paraId="27B0D2D0" w14:textId="362C1F9D" w:rsidR="00DB1522" w:rsidRPr="00DB1522" w:rsidDel="00E474A7" w:rsidRDefault="00DB1522" w:rsidP="00DE23F9">
      <w:pPr>
        <w:ind w:firstLine="0"/>
        <w:rPr>
          <w:del w:id="355" w:author="Autor"/>
          <w:lang w:val="en-US"/>
        </w:rPr>
      </w:pPr>
      <w:del w:id="35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__str__</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45943E8B" w14:textId="2830B985" w:rsidR="00DB1522" w:rsidRPr="00DB1522" w:rsidDel="00E474A7" w:rsidRDefault="00DB1522" w:rsidP="00DE23F9">
      <w:pPr>
        <w:ind w:firstLine="0"/>
        <w:rPr>
          <w:del w:id="357" w:author="Autor"/>
          <w:lang w:val="en-US"/>
        </w:rPr>
      </w:pPr>
      <w:del w:id="358" w:author="Autor">
        <w:r w:rsidRPr="00DB1522" w:rsidDel="00E474A7">
          <w:rPr>
            <w:lang w:val="en-US"/>
          </w:rPr>
          <w:delText xml:space="preserve">        text = </w:delText>
        </w:r>
        <w:r w:rsidRPr="00DB1522" w:rsidDel="00E474A7">
          <w:rPr>
            <w:color w:val="A31515"/>
            <w:lang w:val="en-US"/>
          </w:rPr>
          <w:delText>"ID: "</w:delText>
        </w:r>
        <w:r w:rsidRPr="00DB1522" w:rsidDel="00E474A7">
          <w:rPr>
            <w:lang w:val="en-US"/>
          </w:rPr>
          <w:delText xml:space="preserve"> + \</w:delText>
        </w:r>
      </w:del>
    </w:p>
    <w:p w14:paraId="63303130" w14:textId="5CAF0BD3" w:rsidR="00DB1522" w:rsidRPr="00DB1522" w:rsidDel="00E474A7" w:rsidRDefault="00DB1522" w:rsidP="00DE23F9">
      <w:pPr>
        <w:ind w:firstLine="0"/>
        <w:rPr>
          <w:del w:id="359" w:author="Autor"/>
          <w:lang w:val="en-US"/>
        </w:rPr>
      </w:pPr>
      <w:del w:id="360" w:author="Autor">
        <w:r w:rsidRPr="00DB1522" w:rsidDel="00E474A7">
          <w:rPr>
            <w:lang w:val="en-US"/>
          </w:rPr>
          <w:delText xml:space="preserve">            </w:delText>
        </w:r>
        <w:r w:rsidRPr="00DB1522" w:rsidDel="00E474A7">
          <w:rPr>
            <w:color w:val="267F99"/>
            <w:lang w:val="en-US"/>
          </w:rPr>
          <w:delText>str</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.ID) + </w:delText>
        </w:r>
        <w:r w:rsidRPr="00DB1522" w:rsidDel="00E474A7">
          <w:rPr>
            <w:color w:val="A31515"/>
            <w:lang w:val="en-US"/>
          </w:rPr>
          <w:delText>" x: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.Xcord) + </w:delText>
        </w:r>
        <w:r w:rsidRPr="00DB1522" w:rsidDel="00E474A7">
          <w:rPr>
            <w:color w:val="A31515"/>
            <w:lang w:val="en-US"/>
          </w:rPr>
          <w:delText>" y: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0000FF"/>
            <w:lang w:val="en-US"/>
          </w:rPr>
          <w:delText>self</w:delText>
        </w:r>
        <w:r w:rsidRPr="00DB1522" w:rsidDel="00E474A7">
          <w:rPr>
            <w:lang w:val="en-US"/>
          </w:rPr>
          <w:delText>.Ycord)</w:delText>
        </w:r>
      </w:del>
    </w:p>
    <w:p w14:paraId="4ADBDE58" w14:textId="3FA0BF7F" w:rsidR="00DB1522" w:rsidRPr="00DB1522" w:rsidDel="00E474A7" w:rsidRDefault="00DB1522" w:rsidP="00DE23F9">
      <w:pPr>
        <w:ind w:firstLine="0"/>
        <w:rPr>
          <w:del w:id="361" w:author="Autor"/>
          <w:lang w:val="en-US"/>
        </w:rPr>
      </w:pPr>
      <w:del w:id="362"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text</w:delText>
        </w:r>
      </w:del>
    </w:p>
    <w:p w14:paraId="6FEDC2FD" w14:textId="14DF3611" w:rsidR="00DB1522" w:rsidRPr="00DB1522" w:rsidDel="00E474A7" w:rsidRDefault="00DB1522" w:rsidP="00DE23F9">
      <w:pPr>
        <w:ind w:firstLine="0"/>
        <w:rPr>
          <w:del w:id="363" w:author="Autor"/>
          <w:lang w:val="en-US"/>
        </w:rPr>
      </w:pPr>
    </w:p>
    <w:p w14:paraId="0F5E48C4" w14:textId="3B246612" w:rsidR="00DB1522" w:rsidRPr="00DB1522" w:rsidDel="00E474A7" w:rsidRDefault="00DB1522" w:rsidP="00DE23F9">
      <w:pPr>
        <w:ind w:firstLine="0"/>
        <w:rPr>
          <w:del w:id="364" w:author="Autor"/>
          <w:lang w:val="en-US"/>
        </w:rPr>
      </w:pPr>
      <w:del w:id="365" w:author="Autor">
        <w:r w:rsidRPr="00DB1522" w:rsidDel="00E474A7">
          <w:rPr>
            <w:color w:val="0000FF"/>
            <w:lang w:val="en-US"/>
          </w:rPr>
          <w:delText>class</w:delText>
        </w:r>
        <w:r w:rsidRPr="00DB1522" w:rsidDel="00E474A7">
          <w:rPr>
            <w:lang w:val="en-US"/>
          </w:rPr>
          <w:delText xml:space="preserve"> </w:delText>
        </w:r>
        <w:r w:rsidRPr="00DB1522" w:rsidDel="00E474A7">
          <w:rPr>
            <w:color w:val="267F99"/>
            <w:lang w:val="en-US"/>
          </w:rPr>
          <w:delText>CylindricalLocation</w:delText>
        </w:r>
        <w:r w:rsidRPr="00DB1522" w:rsidDel="00E474A7">
          <w:rPr>
            <w:lang w:val="en-US"/>
          </w:rPr>
          <w:delText>():</w:delText>
        </w:r>
      </w:del>
    </w:p>
    <w:p w14:paraId="2F1A4D90" w14:textId="677D1E4B" w:rsidR="00DB1522" w:rsidRPr="00DB1522" w:rsidDel="00E474A7" w:rsidRDefault="00DB1522" w:rsidP="00DE23F9">
      <w:pPr>
        <w:ind w:firstLine="0"/>
        <w:rPr>
          <w:del w:id="366" w:author="Autor"/>
          <w:lang w:val="en-US"/>
        </w:rPr>
      </w:pPr>
      <w:del w:id="367"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__init__</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diameter</w:delText>
        </w:r>
        <w:r w:rsidRPr="00DB1522" w:rsidDel="00E474A7">
          <w:rPr>
            <w:lang w:val="en-US"/>
          </w:rPr>
          <w:delText xml:space="preserve">, </w:delText>
        </w:r>
        <w:r w:rsidRPr="00DB1522" w:rsidDel="00E474A7">
          <w:rPr>
            <w:color w:val="001080"/>
            <w:lang w:val="en-US"/>
          </w:rPr>
          <w:delText>height</w:delText>
        </w:r>
        <w:r w:rsidRPr="00DB1522" w:rsidDel="00E474A7">
          <w:rPr>
            <w:lang w:val="en-US"/>
          </w:rPr>
          <w:delText>):</w:delText>
        </w:r>
      </w:del>
    </w:p>
    <w:p w14:paraId="1F1E564C" w14:textId="163F10E7" w:rsidR="00DB1522" w:rsidRPr="00DB1522" w:rsidDel="00E474A7" w:rsidRDefault="00DB1522" w:rsidP="00DE23F9">
      <w:pPr>
        <w:ind w:firstLine="0"/>
        <w:rPr>
          <w:del w:id="368" w:author="Autor"/>
          <w:lang w:val="en-US"/>
        </w:rPr>
      </w:pPr>
      <w:del w:id="36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.diameter = diameter</w:delText>
        </w:r>
      </w:del>
    </w:p>
    <w:p w14:paraId="69E151F0" w14:textId="6409ECBF" w:rsidR="00DB1522" w:rsidRPr="00DB1522" w:rsidDel="00E474A7" w:rsidRDefault="00DB1522" w:rsidP="00DE23F9">
      <w:pPr>
        <w:ind w:firstLine="0"/>
        <w:rPr>
          <w:del w:id="370" w:author="Autor"/>
          <w:lang w:val="en-US"/>
        </w:rPr>
      </w:pPr>
      <w:del w:id="37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.height = height</w:delText>
        </w:r>
      </w:del>
    </w:p>
    <w:p w14:paraId="0411441A" w14:textId="35DB4BD6" w:rsidR="00DB1522" w:rsidRPr="00DB1522" w:rsidDel="00E474A7" w:rsidRDefault="00DB1522" w:rsidP="00DE23F9">
      <w:pPr>
        <w:ind w:firstLine="0"/>
        <w:rPr>
          <w:del w:id="372" w:author="Autor"/>
          <w:lang w:val="en-US"/>
        </w:rPr>
      </w:pPr>
      <w:del w:id="37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 = []</w:delText>
        </w:r>
      </w:del>
    </w:p>
    <w:p w14:paraId="256E39BE" w14:textId="3CC5B29A" w:rsidR="00DB1522" w:rsidRPr="00DB1522" w:rsidDel="00E474A7" w:rsidRDefault="00DB1522" w:rsidP="00DE23F9">
      <w:pPr>
        <w:ind w:firstLine="0"/>
        <w:rPr>
          <w:del w:id="374" w:author="Autor"/>
          <w:lang w:val="en-US"/>
        </w:rPr>
      </w:pPr>
      <w:del w:id="37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.veloc = </w:delText>
        </w:r>
        <w:r w:rsidRPr="00DB1522" w:rsidDel="00E474A7">
          <w:rPr>
            <w:color w:val="09885A"/>
            <w:lang w:val="en-US"/>
          </w:rPr>
          <w:delText>1</w:delText>
        </w:r>
      </w:del>
    </w:p>
    <w:p w14:paraId="10A9EC84" w14:textId="376344AD" w:rsidR="00DB1522" w:rsidRPr="00DB1522" w:rsidDel="00E474A7" w:rsidRDefault="00DB1522" w:rsidP="00DE23F9">
      <w:pPr>
        <w:ind w:firstLine="0"/>
        <w:rPr>
          <w:del w:id="376" w:author="Autor"/>
          <w:lang w:val="en-US"/>
        </w:rPr>
      </w:pPr>
      <w:del w:id="37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.__SensorID = -</w:delText>
        </w:r>
        <w:r w:rsidRPr="00DB1522" w:rsidDel="00E474A7">
          <w:rPr>
            <w:color w:val="09885A"/>
            <w:lang w:val="en-US"/>
          </w:rPr>
          <w:delText>1</w:delText>
        </w:r>
      </w:del>
    </w:p>
    <w:p w14:paraId="61E34A29" w14:textId="11D5DA76" w:rsidR="00DB1522" w:rsidRPr="00DB1522" w:rsidDel="00E474A7" w:rsidRDefault="00DB1522" w:rsidP="00DE23F9">
      <w:pPr>
        <w:ind w:firstLine="0"/>
        <w:rPr>
          <w:del w:id="378" w:author="Autor"/>
          <w:lang w:val="en-US"/>
        </w:rPr>
      </w:pPr>
      <w:del w:id="37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.__tempSensorList = </w:delText>
        </w:r>
        <w:r w:rsidRPr="00DB1522" w:rsidDel="00E474A7">
          <w:rPr>
            <w:color w:val="0000FF"/>
            <w:lang w:val="en-US"/>
          </w:rPr>
          <w:delText>None</w:delText>
        </w:r>
      </w:del>
    </w:p>
    <w:p w14:paraId="67A0E84D" w14:textId="747B9B03" w:rsidR="00DB1522" w:rsidRPr="00DB1522" w:rsidDel="00E474A7" w:rsidRDefault="00DB1522" w:rsidP="00DE23F9">
      <w:pPr>
        <w:ind w:firstLine="0"/>
        <w:rPr>
          <w:del w:id="380" w:author="Autor"/>
          <w:lang w:val="en-US"/>
        </w:rPr>
      </w:pPr>
      <w:del w:id="38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.CalcMode = </w:delText>
        </w:r>
        <w:r w:rsidRPr="00DB1522" w:rsidDel="00E474A7">
          <w:rPr>
            <w:color w:val="A31515"/>
            <w:lang w:val="en-US"/>
          </w:rPr>
          <w:delText>'geodesic'</w:delText>
        </w:r>
      </w:del>
    </w:p>
    <w:p w14:paraId="22FCB0E9" w14:textId="23A70C88" w:rsidR="00DB1522" w:rsidRPr="00DB1522" w:rsidDel="00E474A7" w:rsidRDefault="00DB1522" w:rsidP="00DE23F9">
      <w:pPr>
        <w:ind w:firstLine="0"/>
        <w:rPr>
          <w:del w:id="382" w:author="Autor"/>
        </w:rPr>
      </w:pPr>
      <w:del w:id="383" w:author="Autor">
        <w:r w:rsidRPr="00DB1522" w:rsidDel="00E474A7">
          <w:rPr>
            <w:lang w:val="en-US"/>
          </w:rPr>
          <w:delText xml:space="preserve">        </w:delText>
        </w:r>
        <w:r w:rsidRPr="00DB1522" w:rsidDel="00E474A7">
          <w:rPr>
            <w:color w:val="A31515"/>
          </w:rPr>
          <w:delText>"""Modos:</w:delText>
        </w:r>
      </w:del>
    </w:p>
    <w:p w14:paraId="531B9370" w14:textId="26A50EF7" w:rsidR="00DB1522" w:rsidRPr="00DB1522" w:rsidDel="00E474A7" w:rsidRDefault="00DB1522" w:rsidP="00DE23F9">
      <w:pPr>
        <w:ind w:firstLine="0"/>
        <w:rPr>
          <w:del w:id="384" w:author="Autor"/>
        </w:rPr>
      </w:pPr>
      <w:del w:id="385" w:author="Autor">
        <w:r w:rsidRPr="00DB1522" w:rsidDel="00E474A7">
          <w:rPr>
            <w:color w:val="A31515"/>
          </w:rPr>
          <w:delText xml:space="preserve">        geodesic - usando biblioteca do Python - GeoplotLib</w:delText>
        </w:r>
      </w:del>
    </w:p>
    <w:p w14:paraId="63F423C0" w14:textId="025EBA61" w:rsidR="00DB1522" w:rsidRPr="00DB1522" w:rsidDel="00E474A7" w:rsidRDefault="00DB1522" w:rsidP="00DE23F9">
      <w:pPr>
        <w:ind w:firstLine="0"/>
        <w:rPr>
          <w:del w:id="386" w:author="Autor"/>
        </w:rPr>
      </w:pPr>
      <w:del w:id="387" w:author="Autor">
        <w:r w:rsidRPr="00DB1522" w:rsidDel="00E474A7">
          <w:rPr>
            <w:color w:val="A31515"/>
          </w:rPr>
          <w:delText xml:space="preserve">        section - usando seccionamento do tampo</w:delText>
        </w:r>
      </w:del>
    </w:p>
    <w:p w14:paraId="280C6474" w14:textId="0EEC6813" w:rsidR="00DB1522" w:rsidRPr="00DB1522" w:rsidDel="00E474A7" w:rsidRDefault="00DB1522" w:rsidP="00DE23F9">
      <w:pPr>
        <w:ind w:firstLine="0"/>
        <w:rPr>
          <w:del w:id="388" w:author="Autor"/>
        </w:rPr>
      </w:pPr>
      <w:del w:id="389" w:author="Autor">
        <w:r w:rsidRPr="00DB1522" w:rsidDel="00E474A7">
          <w:rPr>
            <w:color w:val="A31515"/>
          </w:rPr>
          <w:delText xml:space="preserve">        """</w:delText>
        </w:r>
      </w:del>
    </w:p>
    <w:p w14:paraId="7E767899" w14:textId="170B05B8" w:rsidR="00DB1522" w:rsidRPr="00DB1522" w:rsidDel="00E474A7" w:rsidRDefault="00DB1522" w:rsidP="00DE23F9">
      <w:pPr>
        <w:ind w:firstLine="0"/>
        <w:rPr>
          <w:del w:id="390" w:author="Autor"/>
        </w:rPr>
      </w:pPr>
      <w:del w:id="391" w:author="Autor">
        <w:r w:rsidRPr="00DB1522" w:rsidDel="00E474A7">
          <w:delText xml:space="preserve">        </w:delText>
        </w:r>
        <w:r w:rsidRPr="00DB1522" w:rsidDel="00E474A7">
          <w:rPr>
            <w:color w:val="0000FF"/>
          </w:rPr>
          <w:delText>self</w:delText>
        </w:r>
        <w:r w:rsidRPr="00DB1522" w:rsidDel="00E474A7">
          <w:delText xml:space="preserve">.SectionMode = </w:delText>
        </w:r>
        <w:r w:rsidRPr="00DB1522" w:rsidDel="00E474A7">
          <w:rPr>
            <w:color w:val="A31515"/>
          </w:rPr>
          <w:delText>'reg'</w:delText>
        </w:r>
      </w:del>
    </w:p>
    <w:p w14:paraId="21FD8A35" w14:textId="1590EC9E" w:rsidR="00DB1522" w:rsidRPr="00DB1522" w:rsidDel="00E474A7" w:rsidRDefault="00DB1522" w:rsidP="00DE23F9">
      <w:pPr>
        <w:ind w:firstLine="0"/>
        <w:rPr>
          <w:del w:id="392" w:author="Autor"/>
        </w:rPr>
      </w:pPr>
      <w:del w:id="393" w:author="Autor">
        <w:r w:rsidRPr="00DB1522" w:rsidDel="00E474A7">
          <w:delText xml:space="preserve">        </w:delText>
        </w:r>
        <w:r w:rsidRPr="00DB1522" w:rsidDel="00E474A7">
          <w:rPr>
            <w:color w:val="A31515"/>
          </w:rPr>
          <w:delText>"""Modos:</w:delText>
        </w:r>
      </w:del>
    </w:p>
    <w:p w14:paraId="16ABDA37" w14:textId="60BE571F" w:rsidR="00DB1522" w:rsidRPr="00DB1522" w:rsidDel="00E474A7" w:rsidRDefault="00DB1522" w:rsidP="00DE23F9">
      <w:pPr>
        <w:ind w:firstLine="0"/>
        <w:rPr>
          <w:del w:id="394" w:author="Autor"/>
        </w:rPr>
      </w:pPr>
      <w:del w:id="395" w:author="Autor">
        <w:r w:rsidRPr="00DB1522" w:rsidDel="00E474A7">
          <w:rPr>
            <w:color w:val="A31515"/>
          </w:rPr>
          <w:delText xml:space="preserve">        reg: usa regressão para calcular arco</w:delText>
        </w:r>
      </w:del>
    </w:p>
    <w:p w14:paraId="59DF23FB" w14:textId="6E9FA15B" w:rsidR="00DB1522" w:rsidRPr="00DB1522" w:rsidDel="00E474A7" w:rsidRDefault="00DB1522" w:rsidP="00DE23F9">
      <w:pPr>
        <w:ind w:firstLine="0"/>
        <w:rPr>
          <w:del w:id="396" w:author="Autor"/>
        </w:rPr>
      </w:pPr>
      <w:del w:id="397" w:author="Autor">
        <w:r w:rsidRPr="00DB1522" w:rsidDel="00E474A7">
          <w:rPr>
            <w:color w:val="A31515"/>
          </w:rPr>
          <w:delText xml:space="preserve">        inc: usa método incremental para calcular o arco</w:delText>
        </w:r>
      </w:del>
    </w:p>
    <w:p w14:paraId="60743045" w14:textId="2D8B1A18" w:rsidR="00DB1522" w:rsidRPr="00DB1522" w:rsidDel="00E474A7" w:rsidRDefault="00DB1522" w:rsidP="00DE23F9">
      <w:pPr>
        <w:ind w:firstLine="0"/>
        <w:rPr>
          <w:del w:id="398" w:author="Autor"/>
          <w:lang w:val="en-US"/>
        </w:rPr>
      </w:pPr>
      <w:del w:id="399" w:author="Autor">
        <w:r w:rsidRPr="00DB1522" w:rsidDel="00E474A7">
          <w:rPr>
            <w:color w:val="A31515"/>
          </w:rPr>
          <w:delText xml:space="preserve">        </w:delText>
        </w:r>
        <w:r w:rsidRPr="00DB1522" w:rsidDel="00E474A7">
          <w:rPr>
            <w:color w:val="A31515"/>
            <w:lang w:val="en-US"/>
          </w:rPr>
          <w:delText>"""</w:delText>
        </w:r>
      </w:del>
    </w:p>
    <w:p w14:paraId="646CA9F8" w14:textId="14E00AD2" w:rsidR="00DB1522" w:rsidRPr="00DB1522" w:rsidDel="00E474A7" w:rsidRDefault="00DB1522" w:rsidP="00DE23F9">
      <w:pPr>
        <w:ind w:firstLine="0"/>
        <w:rPr>
          <w:del w:id="400" w:author="Autor"/>
          <w:lang w:val="en-US"/>
        </w:rPr>
      </w:pPr>
      <w:del w:id="40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.__ellipseDivs = </w:delText>
        </w:r>
        <w:r w:rsidRPr="00DB1522" w:rsidDel="00E474A7">
          <w:rPr>
            <w:color w:val="09885A"/>
            <w:lang w:val="en-US"/>
          </w:rPr>
          <w:delText>500</w:delText>
        </w:r>
      </w:del>
    </w:p>
    <w:p w14:paraId="37C1864E" w14:textId="26125983" w:rsidR="00DB1522" w:rsidRPr="00DB1522" w:rsidDel="00E474A7" w:rsidRDefault="00DB1522" w:rsidP="00DE23F9">
      <w:pPr>
        <w:ind w:firstLine="0"/>
        <w:rPr>
          <w:del w:id="402" w:author="Autor"/>
          <w:lang w:val="en-US"/>
        </w:rPr>
      </w:pPr>
      <w:del w:id="40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.__DivsTolerance = </w:delText>
        </w:r>
        <w:r w:rsidRPr="00DB1522" w:rsidDel="00E474A7">
          <w:rPr>
            <w:color w:val="09885A"/>
            <w:lang w:val="en-US"/>
          </w:rPr>
          <w:delText>100</w:delText>
        </w:r>
      </w:del>
    </w:p>
    <w:p w14:paraId="164A37CE" w14:textId="4E431624" w:rsidR="00DB1522" w:rsidRPr="00DB1522" w:rsidDel="00E474A7" w:rsidRDefault="00DB1522" w:rsidP="00DE23F9">
      <w:pPr>
        <w:ind w:firstLine="0"/>
        <w:rPr>
          <w:del w:id="404" w:author="Autor"/>
          <w:lang w:val="en-US"/>
        </w:rPr>
      </w:pPr>
      <w:del w:id="40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.numba = </w:delText>
        </w:r>
        <w:r w:rsidRPr="00DB1522" w:rsidDel="00E474A7">
          <w:rPr>
            <w:color w:val="0000FF"/>
            <w:lang w:val="en-US"/>
          </w:rPr>
          <w:delText>True</w:delText>
        </w:r>
      </w:del>
    </w:p>
    <w:p w14:paraId="384B88AB" w14:textId="7EB54E72" w:rsidR="00DB1522" w:rsidRPr="00DB1522" w:rsidDel="00E474A7" w:rsidRDefault="00DB1522" w:rsidP="00DE23F9">
      <w:pPr>
        <w:ind w:firstLine="0"/>
        <w:rPr>
          <w:del w:id="406" w:author="Autor"/>
          <w:lang w:val="en-US"/>
        </w:rPr>
      </w:pPr>
    </w:p>
    <w:p w14:paraId="44C6CFC1" w14:textId="24C153A4" w:rsidR="00DB1522" w:rsidRPr="00DB1522" w:rsidDel="00E474A7" w:rsidRDefault="00DB1522" w:rsidP="00DE23F9">
      <w:pPr>
        <w:ind w:firstLine="0"/>
        <w:rPr>
          <w:del w:id="407" w:author="Autor"/>
        </w:rPr>
      </w:pPr>
      <w:del w:id="408" w:author="Autor">
        <w:r w:rsidRPr="00DB1522" w:rsidDel="00E474A7">
          <w:rPr>
            <w:lang w:val="en-US"/>
          </w:rPr>
          <w:delText xml:space="preserve">        </w:delText>
        </w:r>
        <w:r w:rsidRPr="00DB1522" w:rsidDel="00E474A7">
          <w:rPr>
            <w:color w:val="008000"/>
          </w:rPr>
          <w:delText># Inicialização dos tempos acumulados</w:delText>
        </w:r>
      </w:del>
    </w:p>
    <w:p w14:paraId="1A1CEB78" w14:textId="7E4B17A5" w:rsidR="00DB1522" w:rsidRPr="00DB1522" w:rsidDel="00E474A7" w:rsidRDefault="00DB1522" w:rsidP="00DE23F9">
      <w:pPr>
        <w:ind w:firstLine="0"/>
        <w:rPr>
          <w:del w:id="409" w:author="Autor"/>
        </w:rPr>
      </w:pPr>
      <w:del w:id="410" w:author="Autor">
        <w:r w:rsidRPr="00DB1522" w:rsidDel="00E474A7">
          <w:delText xml:space="preserve">        </w:delText>
        </w:r>
        <w:r w:rsidRPr="00DB1522" w:rsidDel="00E474A7">
          <w:rPr>
            <w:color w:val="0000FF"/>
          </w:rPr>
          <w:delText>self</w:delText>
        </w:r>
        <w:r w:rsidRPr="00DB1522" w:rsidDel="00E474A7">
          <w:delText xml:space="preserve">.t_samecap = </w:delText>
        </w:r>
        <w:r w:rsidRPr="00DB1522" w:rsidDel="00E474A7">
          <w:rPr>
            <w:color w:val="09885A"/>
          </w:rPr>
          <w:delText>0</w:delText>
        </w:r>
      </w:del>
    </w:p>
    <w:p w14:paraId="62821197" w14:textId="1FF8E7F4" w:rsidR="00DB1522" w:rsidRPr="00DB1522" w:rsidDel="00E474A7" w:rsidRDefault="00DB1522" w:rsidP="00DE23F9">
      <w:pPr>
        <w:ind w:firstLine="0"/>
        <w:rPr>
          <w:del w:id="411" w:author="Autor"/>
          <w:lang w:val="en-US"/>
        </w:rPr>
      </w:pPr>
      <w:del w:id="412" w:author="Autor">
        <w:r w:rsidRPr="00DB1522" w:rsidDel="00E474A7">
          <w:delText xml:space="preserve">        </w:delText>
        </w:r>
        <w:r w:rsidRPr="00DB1522" w:rsidDel="00E474A7">
          <w:rPr>
            <w:color w:val="0000FF"/>
            <w:lang w:val="en-US"/>
          </w:rPr>
          <w:delText>self</w:delText>
        </w:r>
        <w:r w:rsidRPr="00DB1522" w:rsidDel="00E474A7">
          <w:rPr>
            <w:lang w:val="en-US"/>
          </w:rPr>
          <w:delText xml:space="preserve">.t_wallcap = </w:delText>
        </w:r>
        <w:r w:rsidRPr="00DB1522" w:rsidDel="00E474A7">
          <w:rPr>
            <w:color w:val="09885A"/>
            <w:lang w:val="en-US"/>
          </w:rPr>
          <w:delText>0</w:delText>
        </w:r>
      </w:del>
    </w:p>
    <w:p w14:paraId="32E9B422" w14:textId="6EA885FE" w:rsidR="00DB1522" w:rsidRPr="00DB1522" w:rsidDel="00E474A7" w:rsidRDefault="00DB1522" w:rsidP="00DE23F9">
      <w:pPr>
        <w:ind w:firstLine="0"/>
        <w:rPr>
          <w:del w:id="413" w:author="Autor"/>
          <w:lang w:val="en-US"/>
        </w:rPr>
      </w:pPr>
      <w:del w:id="41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.t_wall = </w:delText>
        </w:r>
        <w:r w:rsidRPr="00DB1522" w:rsidDel="00E474A7">
          <w:rPr>
            <w:color w:val="09885A"/>
            <w:lang w:val="en-US"/>
          </w:rPr>
          <w:delText>0</w:delText>
        </w:r>
      </w:del>
    </w:p>
    <w:p w14:paraId="4AB053DE" w14:textId="054B59F5" w:rsidR="00DB1522" w:rsidRPr="00DB1522" w:rsidDel="00E474A7" w:rsidRDefault="00DB1522" w:rsidP="00DE23F9">
      <w:pPr>
        <w:ind w:firstLine="0"/>
        <w:rPr>
          <w:del w:id="415" w:author="Autor"/>
          <w:lang w:val="en-US"/>
        </w:rPr>
      </w:pPr>
      <w:del w:id="416"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.t_captocap = </w:delText>
        </w:r>
        <w:r w:rsidRPr="00DB1522" w:rsidDel="00E474A7">
          <w:rPr>
            <w:color w:val="09885A"/>
            <w:lang w:val="en-US"/>
          </w:rPr>
          <w:delText>0</w:delText>
        </w:r>
      </w:del>
    </w:p>
    <w:p w14:paraId="698E4B7B" w14:textId="6D3F12AF" w:rsidR="00DB1522" w:rsidRPr="00DB1522" w:rsidDel="00E474A7" w:rsidRDefault="00DB1522" w:rsidP="00DE23F9">
      <w:pPr>
        <w:ind w:firstLine="0"/>
        <w:rPr>
          <w:del w:id="417" w:author="Autor"/>
          <w:lang w:val="en-US"/>
        </w:rPr>
      </w:pPr>
      <w:del w:id="41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.i_samecap = </w:delText>
        </w:r>
        <w:r w:rsidRPr="00DB1522" w:rsidDel="00E474A7">
          <w:rPr>
            <w:color w:val="09885A"/>
            <w:lang w:val="en-US"/>
          </w:rPr>
          <w:delText>0</w:delText>
        </w:r>
      </w:del>
    </w:p>
    <w:p w14:paraId="12F293BD" w14:textId="051CB8FB" w:rsidR="00DB1522" w:rsidRPr="00DB1522" w:rsidDel="00E474A7" w:rsidRDefault="00DB1522" w:rsidP="00DE23F9">
      <w:pPr>
        <w:ind w:firstLine="0"/>
        <w:rPr>
          <w:del w:id="419" w:author="Autor"/>
          <w:lang w:val="en-US"/>
        </w:rPr>
      </w:pPr>
      <w:del w:id="420"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.i_wallcap = </w:delText>
        </w:r>
        <w:r w:rsidRPr="00DB1522" w:rsidDel="00E474A7">
          <w:rPr>
            <w:color w:val="09885A"/>
            <w:lang w:val="en-US"/>
          </w:rPr>
          <w:delText>0</w:delText>
        </w:r>
      </w:del>
    </w:p>
    <w:p w14:paraId="7F1A7C45" w14:textId="638B3F22" w:rsidR="00DB1522" w:rsidRPr="00DB1522" w:rsidDel="00E474A7" w:rsidRDefault="00DB1522" w:rsidP="00DE23F9">
      <w:pPr>
        <w:ind w:firstLine="0"/>
        <w:rPr>
          <w:del w:id="421" w:author="Autor"/>
          <w:lang w:val="en-US"/>
        </w:rPr>
      </w:pPr>
      <w:del w:id="42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.i_wall = </w:delText>
        </w:r>
        <w:r w:rsidRPr="00DB1522" w:rsidDel="00E474A7">
          <w:rPr>
            <w:color w:val="09885A"/>
            <w:lang w:val="en-US"/>
          </w:rPr>
          <w:delText>0</w:delText>
        </w:r>
      </w:del>
    </w:p>
    <w:p w14:paraId="361E4F44" w14:textId="276E0BB6" w:rsidR="00DB1522" w:rsidRPr="00DB1522" w:rsidDel="00E474A7" w:rsidRDefault="00DB1522" w:rsidP="00DE23F9">
      <w:pPr>
        <w:ind w:firstLine="0"/>
        <w:rPr>
          <w:del w:id="423" w:author="Autor"/>
          <w:lang w:val="en-US"/>
        </w:rPr>
      </w:pPr>
      <w:del w:id="42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.i_captocap = </w:delText>
        </w:r>
        <w:r w:rsidRPr="00DB1522" w:rsidDel="00E474A7">
          <w:rPr>
            <w:color w:val="09885A"/>
            <w:lang w:val="en-US"/>
          </w:rPr>
          <w:delText>0</w:delText>
        </w:r>
      </w:del>
    </w:p>
    <w:p w14:paraId="43D3A245" w14:textId="43C41A3C" w:rsidR="00DB1522" w:rsidRPr="00DB1522" w:rsidDel="00E474A7" w:rsidRDefault="00DB1522" w:rsidP="00DE23F9">
      <w:pPr>
        <w:ind w:firstLine="0"/>
        <w:rPr>
          <w:del w:id="425" w:author="Autor"/>
          <w:lang w:val="en-US"/>
        </w:rPr>
      </w:pPr>
    </w:p>
    <w:p w14:paraId="2904FE3F" w14:textId="1158819D" w:rsidR="00DB1522" w:rsidRPr="00DB1522" w:rsidDel="00E474A7" w:rsidRDefault="00DB1522" w:rsidP="00DE23F9">
      <w:pPr>
        <w:ind w:firstLine="0"/>
        <w:rPr>
          <w:del w:id="426" w:author="Autor"/>
          <w:lang w:val="en-US"/>
        </w:rPr>
      </w:pPr>
      <w:del w:id="427" w:author="Autor">
        <w:r w:rsidRPr="00DB1522" w:rsidDel="00E474A7">
          <w:rPr>
            <w:lang w:val="en-US"/>
          </w:rPr>
          <w:delText xml:space="preserve">    </w:delText>
        </w:r>
        <w:r w:rsidRPr="00DB1522" w:rsidDel="00E474A7">
          <w:rPr>
            <w:color w:val="008000"/>
            <w:lang w:val="en-US"/>
          </w:rPr>
          <w:delText># Setters &amp; getters</w:delText>
        </w:r>
      </w:del>
    </w:p>
    <w:p w14:paraId="3F9A6DCF" w14:textId="01A17300" w:rsidR="00DB1522" w:rsidRPr="00DB1522" w:rsidDel="00E474A7" w:rsidRDefault="00DB1522" w:rsidP="00DE23F9">
      <w:pPr>
        <w:ind w:firstLine="0"/>
        <w:rPr>
          <w:del w:id="428" w:author="Autor"/>
          <w:lang w:val="en-US"/>
        </w:rPr>
      </w:pPr>
      <w:del w:id="429"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setCalcMode</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mode</w:delText>
        </w:r>
        <w:r w:rsidRPr="00DB1522" w:rsidDel="00E474A7">
          <w:rPr>
            <w:lang w:val="en-US"/>
          </w:rPr>
          <w:delText>):</w:delText>
        </w:r>
      </w:del>
    </w:p>
    <w:p w14:paraId="22737D83" w14:textId="49CBC6E1" w:rsidR="00DB1522" w:rsidRPr="008A1A92" w:rsidDel="00E474A7" w:rsidRDefault="00DB1522" w:rsidP="00DE23F9">
      <w:pPr>
        <w:ind w:firstLine="0"/>
        <w:rPr>
          <w:del w:id="430" w:author="Autor"/>
          <w:lang w:val="en-US"/>
        </w:rPr>
      </w:pPr>
      <w:del w:id="431" w:author="Autor">
        <w:r w:rsidRPr="00DB1522" w:rsidDel="00E474A7">
          <w:rPr>
            <w:lang w:val="en-US"/>
          </w:rPr>
          <w:delText xml:space="preserve">        </w:delText>
        </w:r>
        <w:r w:rsidRPr="008A1A92" w:rsidDel="00E474A7">
          <w:rPr>
            <w:color w:val="0000FF"/>
            <w:lang w:val="en-US"/>
          </w:rPr>
          <w:delText>self</w:delText>
        </w:r>
        <w:r w:rsidRPr="008A1A92" w:rsidDel="00E474A7">
          <w:rPr>
            <w:lang w:val="en-US"/>
          </w:rPr>
          <w:delText>.CalcMode = mode</w:delText>
        </w:r>
      </w:del>
    </w:p>
    <w:p w14:paraId="43A2BFDD" w14:textId="01BC998E" w:rsidR="00DB1522" w:rsidRPr="008A1A92" w:rsidDel="00E474A7" w:rsidRDefault="00DB1522" w:rsidP="00DE23F9">
      <w:pPr>
        <w:ind w:firstLine="0"/>
        <w:rPr>
          <w:del w:id="432" w:author="Autor"/>
          <w:lang w:val="en-US"/>
        </w:rPr>
      </w:pPr>
      <w:del w:id="433" w:author="Autor">
        <w:r w:rsidRPr="008A1A92" w:rsidDel="00E474A7">
          <w:rPr>
            <w:lang w:val="en-US"/>
          </w:rPr>
          <w:delText xml:space="preserve">        </w:delText>
        </w:r>
        <w:r w:rsidRPr="008A1A92" w:rsidDel="00E474A7">
          <w:rPr>
            <w:color w:val="A31515"/>
            <w:lang w:val="en-US"/>
          </w:rPr>
          <w:delText>"""Modos:</w:delText>
        </w:r>
      </w:del>
    </w:p>
    <w:p w14:paraId="55A760BE" w14:textId="365F2C59" w:rsidR="00DB1522" w:rsidRPr="00DB1522" w:rsidDel="00E474A7" w:rsidRDefault="00DB1522" w:rsidP="00DE23F9">
      <w:pPr>
        <w:ind w:firstLine="0"/>
        <w:rPr>
          <w:del w:id="434" w:author="Autor"/>
        </w:rPr>
      </w:pPr>
      <w:del w:id="435" w:author="Autor">
        <w:r w:rsidRPr="008A1A92" w:rsidDel="00E474A7">
          <w:rPr>
            <w:color w:val="A31515"/>
            <w:lang w:val="en-US"/>
          </w:rPr>
          <w:delText xml:space="preserve">        </w:delText>
        </w:r>
        <w:r w:rsidRPr="00DB1522" w:rsidDel="00E474A7">
          <w:rPr>
            <w:color w:val="A31515"/>
          </w:rPr>
          <w:delText>geodesic - usando biblioteca do Python - GeoplotLib</w:delText>
        </w:r>
      </w:del>
    </w:p>
    <w:p w14:paraId="1137429A" w14:textId="1FFA9980" w:rsidR="00DB1522" w:rsidRPr="00DB1522" w:rsidDel="00E474A7" w:rsidRDefault="00DB1522" w:rsidP="00DE23F9">
      <w:pPr>
        <w:ind w:firstLine="0"/>
        <w:rPr>
          <w:del w:id="436" w:author="Autor"/>
        </w:rPr>
      </w:pPr>
      <w:del w:id="437" w:author="Autor">
        <w:r w:rsidRPr="00DB1522" w:rsidDel="00E474A7">
          <w:rPr>
            <w:color w:val="A31515"/>
          </w:rPr>
          <w:delText xml:space="preserve">        section - usando seccionamento do tampo</w:delText>
        </w:r>
      </w:del>
    </w:p>
    <w:p w14:paraId="1002BECD" w14:textId="7C02EB84" w:rsidR="00DB1522" w:rsidRPr="00DB1522" w:rsidDel="00E474A7" w:rsidRDefault="00DB1522" w:rsidP="00DE23F9">
      <w:pPr>
        <w:ind w:firstLine="0"/>
        <w:rPr>
          <w:del w:id="438" w:author="Autor"/>
        </w:rPr>
      </w:pPr>
      <w:del w:id="439" w:author="Autor">
        <w:r w:rsidRPr="00DB1522" w:rsidDel="00E474A7">
          <w:rPr>
            <w:color w:val="A31515"/>
          </w:rPr>
          <w:delText xml:space="preserve">        """</w:delText>
        </w:r>
      </w:del>
    </w:p>
    <w:p w14:paraId="545E826F" w14:textId="17122775" w:rsidR="00DB1522" w:rsidRPr="00DB1522" w:rsidDel="00E474A7" w:rsidRDefault="00DB1522" w:rsidP="00DE23F9">
      <w:pPr>
        <w:ind w:firstLine="0"/>
        <w:rPr>
          <w:del w:id="440" w:author="Autor"/>
        </w:rPr>
      </w:pPr>
    </w:p>
    <w:p w14:paraId="48BEAC7F" w14:textId="2D47E2E4" w:rsidR="00DB1522" w:rsidRPr="00DB1522" w:rsidDel="00E474A7" w:rsidRDefault="00DB1522" w:rsidP="00DE23F9">
      <w:pPr>
        <w:ind w:firstLine="0"/>
        <w:rPr>
          <w:del w:id="441" w:author="Autor"/>
          <w:lang w:val="en-US"/>
        </w:rPr>
      </w:pPr>
      <w:del w:id="442" w:author="Autor">
        <w:r w:rsidRPr="00DB1522" w:rsidDel="00E474A7">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setSectionMode</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mode</w:delText>
        </w:r>
        <w:r w:rsidRPr="00DB1522" w:rsidDel="00E474A7">
          <w:rPr>
            <w:lang w:val="en-US"/>
          </w:rPr>
          <w:delText>):</w:delText>
        </w:r>
      </w:del>
    </w:p>
    <w:p w14:paraId="55EC6B9D" w14:textId="6D8BB294" w:rsidR="00DB1522" w:rsidRPr="00DB1522" w:rsidDel="00E474A7" w:rsidRDefault="00DB1522" w:rsidP="00DE23F9">
      <w:pPr>
        <w:ind w:firstLine="0"/>
        <w:rPr>
          <w:del w:id="443" w:author="Autor"/>
          <w:lang w:val="en-US"/>
        </w:rPr>
      </w:pPr>
      <w:del w:id="44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.SectionMode = mode</w:delText>
        </w:r>
      </w:del>
    </w:p>
    <w:p w14:paraId="69E939F4" w14:textId="1D2942BD" w:rsidR="00DB1522" w:rsidRPr="00DB1522" w:rsidDel="00E474A7" w:rsidRDefault="00DB1522" w:rsidP="00DE23F9">
      <w:pPr>
        <w:ind w:firstLine="0"/>
        <w:rPr>
          <w:del w:id="445" w:author="Autor"/>
        </w:rPr>
      </w:pPr>
      <w:del w:id="446" w:author="Autor">
        <w:r w:rsidRPr="00DB1522" w:rsidDel="00E474A7">
          <w:rPr>
            <w:lang w:val="en-US"/>
          </w:rPr>
          <w:delText xml:space="preserve">        </w:delText>
        </w:r>
        <w:r w:rsidRPr="00DB1522" w:rsidDel="00E474A7">
          <w:rPr>
            <w:color w:val="A31515"/>
          </w:rPr>
          <w:delText>"""Modos:</w:delText>
        </w:r>
      </w:del>
    </w:p>
    <w:p w14:paraId="33613044" w14:textId="2B68F474" w:rsidR="00DB1522" w:rsidRPr="00DB1522" w:rsidDel="00E474A7" w:rsidRDefault="00DB1522" w:rsidP="00DE23F9">
      <w:pPr>
        <w:ind w:firstLine="0"/>
        <w:rPr>
          <w:del w:id="447" w:author="Autor"/>
        </w:rPr>
      </w:pPr>
      <w:del w:id="448" w:author="Autor">
        <w:r w:rsidRPr="00DB1522" w:rsidDel="00E474A7">
          <w:rPr>
            <w:color w:val="A31515"/>
          </w:rPr>
          <w:delText xml:space="preserve">        reg: usa regressão para calcular arco</w:delText>
        </w:r>
      </w:del>
    </w:p>
    <w:p w14:paraId="32856663" w14:textId="0E3F4016" w:rsidR="00DB1522" w:rsidRPr="00DB1522" w:rsidDel="00E474A7" w:rsidRDefault="00DB1522" w:rsidP="00DE23F9">
      <w:pPr>
        <w:ind w:firstLine="0"/>
        <w:rPr>
          <w:del w:id="449" w:author="Autor"/>
        </w:rPr>
      </w:pPr>
      <w:del w:id="450" w:author="Autor">
        <w:r w:rsidRPr="00DB1522" w:rsidDel="00E474A7">
          <w:rPr>
            <w:color w:val="A31515"/>
          </w:rPr>
          <w:delText xml:space="preserve">        inc: usa método incremental para calcular o arco</w:delText>
        </w:r>
      </w:del>
    </w:p>
    <w:p w14:paraId="42B5BAF5" w14:textId="35429D07" w:rsidR="00DB1522" w:rsidRPr="00DB1522" w:rsidDel="00E474A7" w:rsidRDefault="00DB1522" w:rsidP="00DE23F9">
      <w:pPr>
        <w:ind w:firstLine="0"/>
        <w:rPr>
          <w:del w:id="451" w:author="Autor"/>
          <w:lang w:val="en-US"/>
        </w:rPr>
      </w:pPr>
      <w:del w:id="452" w:author="Autor">
        <w:r w:rsidRPr="00DB1522" w:rsidDel="00E474A7">
          <w:rPr>
            <w:color w:val="A31515"/>
          </w:rPr>
          <w:delText xml:space="preserve">        </w:delText>
        </w:r>
        <w:r w:rsidRPr="00DB1522" w:rsidDel="00E474A7">
          <w:rPr>
            <w:color w:val="A31515"/>
            <w:lang w:val="en-US"/>
          </w:rPr>
          <w:delText>"""</w:delText>
        </w:r>
      </w:del>
    </w:p>
    <w:p w14:paraId="50D21E6C" w14:textId="578EE4BE" w:rsidR="00DB1522" w:rsidRPr="00DB1522" w:rsidDel="00E474A7" w:rsidRDefault="00DB1522" w:rsidP="00DE23F9">
      <w:pPr>
        <w:ind w:firstLine="0"/>
        <w:rPr>
          <w:del w:id="453" w:author="Autor"/>
          <w:lang w:val="en-US"/>
        </w:rPr>
      </w:pPr>
    </w:p>
    <w:p w14:paraId="27E5F1C6" w14:textId="5B5E8157" w:rsidR="00DB1522" w:rsidRPr="00DB1522" w:rsidDel="00E474A7" w:rsidRDefault="00DB1522" w:rsidP="00DE23F9">
      <w:pPr>
        <w:ind w:firstLine="0"/>
        <w:rPr>
          <w:del w:id="454" w:author="Autor"/>
          <w:lang w:val="en-US"/>
        </w:rPr>
      </w:pPr>
      <w:del w:id="455"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set_f</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f</w:delText>
        </w:r>
        <w:r w:rsidRPr="00DB1522" w:rsidDel="00E474A7">
          <w:rPr>
            <w:lang w:val="en-US"/>
          </w:rPr>
          <w:delText>):</w:delText>
        </w:r>
      </w:del>
    </w:p>
    <w:p w14:paraId="3B78F8EB" w14:textId="3D861FA2" w:rsidR="00DB1522" w:rsidRPr="00DB1522" w:rsidDel="00E474A7" w:rsidRDefault="00DB1522" w:rsidP="00DE23F9">
      <w:pPr>
        <w:ind w:firstLine="0"/>
        <w:rPr>
          <w:del w:id="456" w:author="Autor"/>
          <w:lang w:val="en-US"/>
        </w:rPr>
      </w:pPr>
      <w:del w:id="45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.f = f</w:delText>
        </w:r>
      </w:del>
    </w:p>
    <w:p w14:paraId="2AF22DDB" w14:textId="36708AEB" w:rsidR="00DB1522" w:rsidRPr="00DB1522" w:rsidDel="00E474A7" w:rsidRDefault="00DB1522" w:rsidP="00DE23F9">
      <w:pPr>
        <w:ind w:firstLine="0"/>
        <w:rPr>
          <w:del w:id="458" w:author="Autor"/>
          <w:lang w:val="en-US"/>
        </w:rPr>
      </w:pPr>
      <w:del w:id="45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.cap = geo.Geodesic(</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r w:rsidRPr="00DB1522" w:rsidDel="00E474A7">
          <w:rPr>
            <w:lang w:val="en-US"/>
          </w:rPr>
          <w:delText>, f)</w:delText>
        </w:r>
      </w:del>
    </w:p>
    <w:p w14:paraId="27D60646" w14:textId="3B97E388" w:rsidR="00DB1522" w:rsidRPr="00DB1522" w:rsidDel="00E474A7" w:rsidRDefault="00DB1522" w:rsidP="00DE23F9">
      <w:pPr>
        <w:ind w:firstLine="0"/>
        <w:rPr>
          <w:del w:id="460" w:author="Autor"/>
          <w:lang w:val="en-US"/>
        </w:rPr>
      </w:pPr>
      <w:del w:id="461" w:author="Autor">
        <w:r w:rsidRPr="00DB1522" w:rsidDel="00E474A7">
          <w:rPr>
            <w:lang w:val="en-US"/>
          </w:rPr>
          <w:delText xml:space="preserve">        result = </w:delText>
        </w:r>
        <w:r w:rsidRPr="00DB1522" w:rsidDel="00E474A7">
          <w:rPr>
            <w:color w:val="0000FF"/>
            <w:lang w:val="en-US"/>
          </w:rPr>
          <w:delText>self</w:delText>
        </w:r>
        <w:r w:rsidRPr="00DB1522" w:rsidDel="00E474A7">
          <w:rPr>
            <w:lang w:val="en-US"/>
          </w:rPr>
          <w:delText>.cap.Inverse(</w:delText>
        </w:r>
        <w:r w:rsidRPr="00DB1522" w:rsidDel="00E474A7">
          <w:rPr>
            <w:color w:val="001080"/>
            <w:lang w:val="en-US"/>
          </w:rPr>
          <w:delText>lat1</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lon1</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lat2</w:delText>
        </w:r>
        <w:r w:rsidRPr="00DB1522" w:rsidDel="00E474A7">
          <w:rPr>
            <w:lang w:val="en-US"/>
          </w:rPr>
          <w:delText>=</w:delText>
        </w:r>
        <w:r w:rsidRPr="00DB1522" w:rsidDel="00E474A7">
          <w:rPr>
            <w:color w:val="09885A"/>
            <w:lang w:val="en-US"/>
          </w:rPr>
          <w:delText>90</w:delText>
        </w:r>
        <w:r w:rsidRPr="00DB1522" w:rsidDel="00E474A7">
          <w:rPr>
            <w:lang w:val="en-US"/>
          </w:rPr>
          <w:delText xml:space="preserve">, </w:delText>
        </w:r>
        <w:r w:rsidRPr="00DB1522" w:rsidDel="00E474A7">
          <w:rPr>
            <w:color w:val="001080"/>
            <w:lang w:val="en-US"/>
          </w:rPr>
          <w:delText>lon2</w:delText>
        </w:r>
        <w:r w:rsidRPr="00DB1522" w:rsidDel="00E474A7">
          <w:rPr>
            <w:lang w:val="en-US"/>
          </w:rPr>
          <w:delText>=</w:delText>
        </w:r>
        <w:r w:rsidRPr="00DB1522" w:rsidDel="00E474A7">
          <w:rPr>
            <w:color w:val="09885A"/>
            <w:lang w:val="en-US"/>
          </w:rPr>
          <w:delText>0</w:delText>
        </w:r>
        <w:r w:rsidRPr="00DB1522" w:rsidDel="00E474A7">
          <w:rPr>
            <w:lang w:val="en-US"/>
          </w:rPr>
          <w:delText>)</w:delText>
        </w:r>
      </w:del>
    </w:p>
    <w:p w14:paraId="58BB6B7E" w14:textId="6E0A02BB" w:rsidR="00DB1522" w:rsidRPr="00DB1522" w:rsidDel="00E474A7" w:rsidRDefault="00DB1522" w:rsidP="00DE23F9">
      <w:pPr>
        <w:ind w:firstLine="0"/>
        <w:rPr>
          <w:del w:id="462" w:author="Autor"/>
          <w:lang w:val="en-US"/>
        </w:rPr>
      </w:pPr>
      <w:del w:id="46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.SemiPerimeter = result.get(</w:delText>
        </w:r>
        <w:r w:rsidRPr="00DB1522" w:rsidDel="00E474A7">
          <w:rPr>
            <w:color w:val="A31515"/>
            <w:lang w:val="en-US"/>
          </w:rPr>
          <w:delText>"s12"</w:delText>
        </w:r>
        <w:r w:rsidRPr="00DB1522" w:rsidDel="00E474A7">
          <w:rPr>
            <w:lang w:val="en-US"/>
          </w:rPr>
          <w:delText>)</w:delText>
        </w:r>
      </w:del>
    </w:p>
    <w:p w14:paraId="2917A63A" w14:textId="5876C97E" w:rsidR="00DB1522" w:rsidRPr="00DB1522" w:rsidDel="00E474A7" w:rsidRDefault="00DB1522" w:rsidP="00DE23F9">
      <w:pPr>
        <w:ind w:firstLine="0"/>
        <w:rPr>
          <w:del w:id="464" w:author="Autor"/>
          <w:lang w:val="en-US"/>
        </w:rPr>
      </w:pPr>
      <w:del w:id="46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.__regPolys()</w:delText>
        </w:r>
      </w:del>
    </w:p>
    <w:p w14:paraId="0B50D6AA" w14:textId="601CC0D6" w:rsidR="00DB1522" w:rsidRPr="00DB1522" w:rsidDel="00E474A7" w:rsidRDefault="00DB1522" w:rsidP="00DE23F9">
      <w:pPr>
        <w:ind w:firstLine="0"/>
        <w:rPr>
          <w:del w:id="466" w:author="Autor"/>
          <w:lang w:val="en-US"/>
        </w:rPr>
      </w:pPr>
    </w:p>
    <w:p w14:paraId="3747F832" w14:textId="211B1CFE" w:rsidR="00DB1522" w:rsidRPr="00DB1522" w:rsidDel="00E474A7" w:rsidRDefault="00DB1522" w:rsidP="00DE23F9">
      <w:pPr>
        <w:ind w:firstLine="0"/>
        <w:rPr>
          <w:del w:id="467" w:author="Autor"/>
          <w:lang w:val="en-US"/>
        </w:rPr>
      </w:pPr>
      <w:del w:id="468"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set_semiPerimeter</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SemiPerimeter</w:delText>
        </w:r>
        <w:r w:rsidRPr="00DB1522" w:rsidDel="00E474A7">
          <w:rPr>
            <w:lang w:val="en-US"/>
          </w:rPr>
          <w:delText>):</w:delText>
        </w:r>
      </w:del>
    </w:p>
    <w:p w14:paraId="5F097818" w14:textId="3EBAB21B" w:rsidR="00DB1522" w:rsidRPr="00DB1522" w:rsidDel="00E474A7" w:rsidRDefault="00DB1522" w:rsidP="00DE23F9">
      <w:pPr>
        <w:ind w:firstLine="0"/>
        <w:rPr>
          <w:del w:id="469" w:author="Autor"/>
        </w:rPr>
      </w:pPr>
      <w:del w:id="470" w:author="Autor">
        <w:r w:rsidRPr="00DB1522" w:rsidDel="00E474A7">
          <w:rPr>
            <w:lang w:val="en-US"/>
          </w:rPr>
          <w:delText xml:space="preserve">        </w:delText>
        </w:r>
        <w:r w:rsidRPr="00DB1522" w:rsidDel="00E474A7">
          <w:rPr>
            <w:color w:val="A31515"/>
          </w:rPr>
          <w:delText>"""Definição do valor do semiperímetro e calculo do valor de f correspondente</w:delText>
        </w:r>
      </w:del>
    </w:p>
    <w:p w14:paraId="09511A12" w14:textId="1B4F8E27" w:rsidR="00DB1522" w:rsidRPr="00DB1522" w:rsidDel="00E474A7" w:rsidRDefault="00DB1522" w:rsidP="00DE23F9">
      <w:pPr>
        <w:ind w:firstLine="0"/>
        <w:rPr>
          <w:del w:id="471" w:author="Autor"/>
        </w:rPr>
      </w:pPr>
    </w:p>
    <w:p w14:paraId="0761E6DB" w14:textId="51B39E65" w:rsidR="00DB1522" w:rsidRPr="00DB1522" w:rsidDel="00E474A7" w:rsidRDefault="00DB1522" w:rsidP="00DE23F9">
      <w:pPr>
        <w:ind w:firstLine="0"/>
        <w:rPr>
          <w:del w:id="472" w:author="Autor"/>
        </w:rPr>
      </w:pPr>
      <w:del w:id="473" w:author="Autor">
        <w:r w:rsidRPr="00DB1522" w:rsidDel="00E474A7">
          <w:rPr>
            <w:color w:val="A31515"/>
          </w:rPr>
          <w:delText xml:space="preserve">        Arguments:</w:delText>
        </w:r>
      </w:del>
    </w:p>
    <w:p w14:paraId="51E20985" w14:textId="42438BD7" w:rsidR="00DB1522" w:rsidRPr="00DB1522" w:rsidDel="00E474A7" w:rsidRDefault="00DB1522" w:rsidP="00DE23F9">
      <w:pPr>
        <w:ind w:firstLine="0"/>
        <w:rPr>
          <w:del w:id="474" w:author="Autor"/>
        </w:rPr>
      </w:pPr>
      <w:del w:id="475" w:author="Autor">
        <w:r w:rsidRPr="00DB1522" w:rsidDel="00E474A7">
          <w:rPr>
            <w:color w:val="A31515"/>
          </w:rPr>
          <w:delText xml:space="preserve">            SemiPerimeter {[float]} -- [medida do semiperímetro]</w:delText>
        </w:r>
      </w:del>
    </w:p>
    <w:p w14:paraId="6794025D" w14:textId="34589FA2" w:rsidR="00DB1522" w:rsidRPr="00DB1522" w:rsidDel="00E474A7" w:rsidRDefault="00DB1522" w:rsidP="00DE23F9">
      <w:pPr>
        <w:ind w:firstLine="0"/>
        <w:rPr>
          <w:del w:id="476" w:author="Autor"/>
        </w:rPr>
      </w:pPr>
    </w:p>
    <w:p w14:paraId="342B9BD4" w14:textId="1ED81774" w:rsidR="00DB1522" w:rsidRPr="00DB1522" w:rsidDel="00E474A7" w:rsidRDefault="00DB1522" w:rsidP="00DE23F9">
      <w:pPr>
        <w:ind w:firstLine="0"/>
        <w:rPr>
          <w:del w:id="477" w:author="Autor"/>
        </w:rPr>
      </w:pPr>
      <w:del w:id="478" w:author="Autor">
        <w:r w:rsidRPr="00DB1522" w:rsidDel="00E474A7">
          <w:rPr>
            <w:color w:val="A31515"/>
          </w:rPr>
          <w:delText xml:space="preserve">        Returns:</w:delText>
        </w:r>
      </w:del>
    </w:p>
    <w:p w14:paraId="0805D907" w14:textId="5958E697" w:rsidR="00DB1522" w:rsidRPr="00DB1522" w:rsidDel="00E474A7" w:rsidRDefault="00DB1522" w:rsidP="00DE23F9">
      <w:pPr>
        <w:ind w:firstLine="0"/>
        <w:rPr>
          <w:del w:id="479" w:author="Autor"/>
        </w:rPr>
      </w:pPr>
      <w:del w:id="480" w:author="Autor">
        <w:r w:rsidRPr="00DB1522" w:rsidDel="00E474A7">
          <w:rPr>
            <w:color w:val="A31515"/>
          </w:rPr>
          <w:delText xml:space="preserve">            f[float] -- [razão de achatamento]</w:delText>
        </w:r>
      </w:del>
    </w:p>
    <w:p w14:paraId="6363A02E" w14:textId="2CEF2430" w:rsidR="00DB1522" w:rsidRPr="00DB1522" w:rsidDel="00E474A7" w:rsidRDefault="00DB1522" w:rsidP="00DE23F9">
      <w:pPr>
        <w:ind w:firstLine="0"/>
        <w:rPr>
          <w:del w:id="481" w:author="Autor"/>
          <w:lang w:val="en-US"/>
        </w:rPr>
      </w:pPr>
      <w:del w:id="482" w:author="Autor">
        <w:r w:rsidRPr="00DB1522" w:rsidDel="00E474A7">
          <w:rPr>
            <w:color w:val="A31515"/>
          </w:rPr>
          <w:delText xml:space="preserve">        </w:delText>
        </w:r>
        <w:r w:rsidRPr="00DB1522" w:rsidDel="00E474A7">
          <w:rPr>
            <w:color w:val="A31515"/>
            <w:lang w:val="en-US"/>
          </w:rPr>
          <w:delText>"""</w:delText>
        </w:r>
      </w:del>
    </w:p>
    <w:p w14:paraId="0004FF39" w14:textId="6D4C0CFE" w:rsidR="00DB1522" w:rsidRPr="00DB1522" w:rsidDel="00E474A7" w:rsidRDefault="00DB1522" w:rsidP="00DE23F9">
      <w:pPr>
        <w:ind w:firstLine="0"/>
        <w:rPr>
          <w:del w:id="483" w:author="Autor"/>
          <w:lang w:val="en-US"/>
        </w:rPr>
      </w:pPr>
    </w:p>
    <w:p w14:paraId="5ABFE082" w14:textId="4235A8B6" w:rsidR="00DB1522" w:rsidRPr="00DB1522" w:rsidDel="00E474A7" w:rsidRDefault="00DB1522" w:rsidP="00DE23F9">
      <w:pPr>
        <w:ind w:firstLine="0"/>
        <w:rPr>
          <w:del w:id="484" w:author="Autor"/>
          <w:lang w:val="en-US"/>
        </w:rPr>
      </w:pPr>
      <w:del w:id="48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.SemiPerimeter = SemiPerimeter</w:delText>
        </w:r>
      </w:del>
    </w:p>
    <w:p w14:paraId="0E14BAEA" w14:textId="1F962303" w:rsidR="00DB1522" w:rsidRPr="00DB1522" w:rsidDel="00E474A7" w:rsidRDefault="00DB1522" w:rsidP="00DE23F9">
      <w:pPr>
        <w:ind w:firstLine="0"/>
        <w:rPr>
          <w:del w:id="486" w:author="Autor"/>
          <w:lang w:val="en-US"/>
        </w:rPr>
      </w:pPr>
    </w:p>
    <w:p w14:paraId="4C53629F" w14:textId="446A5EDA" w:rsidR="00DB1522" w:rsidRPr="00DB1522" w:rsidDel="00E474A7" w:rsidRDefault="00DB1522" w:rsidP="00DE23F9">
      <w:pPr>
        <w:ind w:firstLine="0"/>
        <w:rPr>
          <w:del w:id="487" w:author="Autor"/>
          <w:lang w:val="en-US"/>
        </w:rPr>
      </w:pPr>
      <w:del w:id="488"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CalcSemiPerimeter</w:delText>
        </w:r>
        <w:r w:rsidRPr="00DB1522" w:rsidDel="00E474A7">
          <w:rPr>
            <w:lang w:val="en-US"/>
          </w:rPr>
          <w:delText>(</w:delText>
        </w:r>
        <w:r w:rsidRPr="00DB1522" w:rsidDel="00E474A7">
          <w:rPr>
            <w:color w:val="001080"/>
            <w:lang w:val="en-US"/>
          </w:rPr>
          <w:delText>f</w:delText>
        </w:r>
        <w:r w:rsidRPr="00DB1522" w:rsidDel="00E474A7">
          <w:rPr>
            <w:lang w:val="en-US"/>
          </w:rPr>
          <w:delText>):</w:delText>
        </w:r>
      </w:del>
    </w:p>
    <w:p w14:paraId="35FB4FC5" w14:textId="7C374331" w:rsidR="00DB1522" w:rsidRPr="00DB1522" w:rsidDel="00E474A7" w:rsidRDefault="00DB1522" w:rsidP="00DE23F9">
      <w:pPr>
        <w:ind w:firstLine="0"/>
        <w:rPr>
          <w:del w:id="489" w:author="Autor"/>
          <w:lang w:val="en-US"/>
        </w:rPr>
      </w:pPr>
      <w:del w:id="490" w:author="Autor">
        <w:r w:rsidRPr="00DB1522" w:rsidDel="00E474A7">
          <w:rPr>
            <w:lang w:val="en-US"/>
          </w:rPr>
          <w:delText xml:space="preserve">            cap = geo.Geodesic(</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r w:rsidRPr="00DB1522" w:rsidDel="00E474A7">
          <w:rPr>
            <w:lang w:val="en-US"/>
          </w:rPr>
          <w:delText>, f)</w:delText>
        </w:r>
      </w:del>
    </w:p>
    <w:p w14:paraId="05300286" w14:textId="29353A63" w:rsidR="00DB1522" w:rsidRPr="00DB1522" w:rsidDel="00E474A7" w:rsidRDefault="00DB1522" w:rsidP="00DE23F9">
      <w:pPr>
        <w:ind w:firstLine="0"/>
        <w:rPr>
          <w:del w:id="491" w:author="Autor"/>
          <w:lang w:val="en-US"/>
        </w:rPr>
      </w:pPr>
      <w:del w:id="492" w:author="Autor">
        <w:r w:rsidRPr="00DB1522" w:rsidDel="00E474A7">
          <w:rPr>
            <w:lang w:val="en-US"/>
          </w:rPr>
          <w:delText xml:space="preserve">            result = cap.Inverse(</w:delText>
        </w:r>
        <w:r w:rsidRPr="00DB1522" w:rsidDel="00E474A7">
          <w:rPr>
            <w:color w:val="001080"/>
            <w:lang w:val="en-US"/>
          </w:rPr>
          <w:delText>lat1</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lon1</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lat2</w:delText>
        </w:r>
        <w:r w:rsidRPr="00DB1522" w:rsidDel="00E474A7">
          <w:rPr>
            <w:lang w:val="en-US"/>
          </w:rPr>
          <w:delText>=</w:delText>
        </w:r>
        <w:r w:rsidRPr="00DB1522" w:rsidDel="00E474A7">
          <w:rPr>
            <w:color w:val="09885A"/>
            <w:lang w:val="en-US"/>
          </w:rPr>
          <w:delText>90</w:delText>
        </w:r>
        <w:r w:rsidRPr="00DB1522" w:rsidDel="00E474A7">
          <w:rPr>
            <w:lang w:val="en-US"/>
          </w:rPr>
          <w:delText xml:space="preserve">, </w:delText>
        </w:r>
        <w:r w:rsidRPr="00DB1522" w:rsidDel="00E474A7">
          <w:rPr>
            <w:color w:val="001080"/>
            <w:lang w:val="en-US"/>
          </w:rPr>
          <w:delText>lon2</w:delText>
        </w:r>
        <w:r w:rsidRPr="00DB1522" w:rsidDel="00E474A7">
          <w:rPr>
            <w:lang w:val="en-US"/>
          </w:rPr>
          <w:delText>=</w:delText>
        </w:r>
        <w:r w:rsidRPr="00DB1522" w:rsidDel="00E474A7">
          <w:rPr>
            <w:color w:val="09885A"/>
            <w:lang w:val="en-US"/>
          </w:rPr>
          <w:delText>0</w:delText>
        </w:r>
        <w:r w:rsidRPr="00DB1522" w:rsidDel="00E474A7">
          <w:rPr>
            <w:lang w:val="en-US"/>
          </w:rPr>
          <w:delText>)</w:delText>
        </w:r>
      </w:del>
    </w:p>
    <w:p w14:paraId="1DDD8CDF" w14:textId="4C80B4E2" w:rsidR="00DB1522" w:rsidRPr="00DB1522" w:rsidDel="00E474A7" w:rsidRDefault="00DB1522" w:rsidP="00DE23F9">
      <w:pPr>
        <w:ind w:firstLine="0"/>
        <w:rPr>
          <w:del w:id="493" w:author="Autor"/>
          <w:lang w:val="en-US"/>
        </w:rPr>
      </w:pPr>
      <w:del w:id="494" w:author="Autor">
        <w:r w:rsidRPr="00DB1522" w:rsidDel="00E474A7">
          <w:rPr>
            <w:lang w:val="en-US"/>
          </w:rPr>
          <w:delText xml:space="preserve">            CalcSP = result.get(</w:delText>
        </w:r>
        <w:r w:rsidRPr="00DB1522" w:rsidDel="00E474A7">
          <w:rPr>
            <w:color w:val="A31515"/>
            <w:lang w:val="en-US"/>
          </w:rPr>
          <w:delText>'s12'</w:delText>
        </w:r>
        <w:r w:rsidRPr="00DB1522" w:rsidDel="00E474A7">
          <w:rPr>
            <w:lang w:val="en-US"/>
          </w:rPr>
          <w:delText>)</w:delText>
        </w:r>
      </w:del>
    </w:p>
    <w:p w14:paraId="577217B5" w14:textId="14D65444" w:rsidR="00DB1522" w:rsidRPr="00DB1522" w:rsidDel="00E474A7" w:rsidRDefault="00DB1522" w:rsidP="00DE23F9">
      <w:pPr>
        <w:ind w:firstLine="0"/>
        <w:rPr>
          <w:del w:id="495" w:author="Autor"/>
          <w:lang w:val="en-US"/>
        </w:rPr>
      </w:pPr>
      <w:del w:id="496"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CalcSP</w:delText>
        </w:r>
      </w:del>
    </w:p>
    <w:p w14:paraId="4F046CA5" w14:textId="7D6B7FB4" w:rsidR="00DB1522" w:rsidRPr="00DB1522" w:rsidDel="00E474A7" w:rsidRDefault="00DB1522" w:rsidP="00DE23F9">
      <w:pPr>
        <w:ind w:firstLine="0"/>
        <w:rPr>
          <w:del w:id="497" w:author="Autor"/>
          <w:lang w:val="en-US"/>
        </w:rPr>
      </w:pPr>
    </w:p>
    <w:p w14:paraId="77C8D360" w14:textId="55B8A570" w:rsidR="00DB1522" w:rsidRPr="00DB1522" w:rsidDel="00E474A7" w:rsidRDefault="00DB1522" w:rsidP="00DE23F9">
      <w:pPr>
        <w:ind w:firstLine="0"/>
        <w:rPr>
          <w:del w:id="498" w:author="Autor"/>
        </w:rPr>
      </w:pPr>
      <w:del w:id="499" w:author="Autor">
        <w:r w:rsidRPr="00DB1522" w:rsidDel="00E474A7">
          <w:rPr>
            <w:lang w:val="en-US"/>
          </w:rPr>
          <w:delText xml:space="preserve">        </w:delText>
        </w:r>
        <w:r w:rsidRPr="00DB1522" w:rsidDel="00E474A7">
          <w:delText>res = opt.minimize(</w:delText>
        </w:r>
        <w:r w:rsidRPr="00DB1522" w:rsidDel="00E474A7">
          <w:rPr>
            <w:color w:val="0000FF"/>
          </w:rPr>
          <w:delText>lambda</w:delText>
        </w:r>
        <w:r w:rsidRPr="00DB1522" w:rsidDel="00E474A7">
          <w:delText xml:space="preserve"> </w:delText>
        </w:r>
        <w:r w:rsidRPr="00DB1522" w:rsidDel="00E474A7">
          <w:rPr>
            <w:color w:val="001080"/>
          </w:rPr>
          <w:delText>x</w:delText>
        </w:r>
        <w:r w:rsidRPr="00DB1522" w:rsidDel="00E474A7">
          <w:delText>: (CalcSemiPerimeter(</w:delText>
        </w:r>
      </w:del>
    </w:p>
    <w:p w14:paraId="6E61F71E" w14:textId="6DE9C5E6" w:rsidR="00DB1522" w:rsidRPr="00DB1522" w:rsidDel="00E474A7" w:rsidRDefault="00DB1522" w:rsidP="00DE23F9">
      <w:pPr>
        <w:ind w:firstLine="0"/>
        <w:rPr>
          <w:del w:id="500" w:author="Autor"/>
          <w:lang w:val="en-US"/>
        </w:rPr>
      </w:pPr>
      <w:del w:id="501" w:author="Autor">
        <w:r w:rsidRPr="00DB1522" w:rsidDel="00E474A7">
          <w:delText xml:space="preserve">            </w:delText>
        </w:r>
        <w:r w:rsidRPr="00DB1522" w:rsidDel="00E474A7">
          <w:rPr>
            <w:lang w:val="en-US"/>
          </w:rPr>
          <w:delText>x) - SemiPerimeter)**</w:delText>
        </w:r>
        <w:r w:rsidRPr="00DB1522" w:rsidDel="00E474A7">
          <w:rPr>
            <w:color w:val="09885A"/>
            <w:lang w:val="en-US"/>
          </w:rPr>
          <w:delText>2</w:delText>
        </w:r>
        <w:r w:rsidRPr="00DB1522" w:rsidDel="00E474A7">
          <w:rPr>
            <w:lang w:val="en-US"/>
          </w:rPr>
          <w:delText xml:space="preserve">, </w:delText>
        </w:r>
        <w:r w:rsidRPr="00DB1522" w:rsidDel="00E474A7">
          <w:rPr>
            <w:color w:val="001080"/>
            <w:lang w:val="en-US"/>
          </w:rPr>
          <w:delText>bounds</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9885A"/>
            <w:lang w:val="en-US"/>
          </w:rPr>
          <w:delText>0.999</w:delText>
        </w:r>
        <w:r w:rsidRPr="00DB1522" w:rsidDel="00E474A7">
          <w:rPr>
            <w:lang w:val="en-US"/>
          </w:rPr>
          <w:delText xml:space="preserve">)], </w:delText>
        </w:r>
        <w:r w:rsidRPr="00DB1522" w:rsidDel="00E474A7">
          <w:rPr>
            <w:color w:val="001080"/>
            <w:lang w:val="en-US"/>
          </w:rPr>
          <w:delText>method</w:delText>
        </w:r>
        <w:r w:rsidRPr="00DB1522" w:rsidDel="00E474A7">
          <w:rPr>
            <w:lang w:val="en-US"/>
          </w:rPr>
          <w:delText>=</w:delText>
        </w:r>
        <w:r w:rsidRPr="00DB1522" w:rsidDel="00E474A7">
          <w:rPr>
            <w:color w:val="A31515"/>
            <w:lang w:val="en-US"/>
          </w:rPr>
          <w:delText>'L-BFGS-B'</w:delText>
        </w:r>
        <w:r w:rsidRPr="00DB1522" w:rsidDel="00E474A7">
          <w:rPr>
            <w:lang w:val="en-US"/>
          </w:rPr>
          <w:delText xml:space="preserve">, </w:delText>
        </w:r>
        <w:r w:rsidRPr="00DB1522" w:rsidDel="00E474A7">
          <w:rPr>
            <w:color w:val="001080"/>
            <w:lang w:val="en-US"/>
          </w:rPr>
          <w:delText>x0</w:delText>
        </w:r>
        <w:r w:rsidRPr="00DB1522" w:rsidDel="00E474A7">
          <w:rPr>
            <w:lang w:val="en-US"/>
          </w:rPr>
          <w:delText>=</w:delText>
        </w:r>
        <w:r w:rsidRPr="00DB1522" w:rsidDel="00E474A7">
          <w:rPr>
            <w:color w:val="09885A"/>
            <w:lang w:val="en-US"/>
          </w:rPr>
          <w:delText>0.5</w:delText>
        </w:r>
        <w:r w:rsidRPr="00DB1522" w:rsidDel="00E474A7">
          <w:rPr>
            <w:lang w:val="en-US"/>
          </w:rPr>
          <w:delText>)</w:delText>
        </w:r>
      </w:del>
    </w:p>
    <w:p w14:paraId="3F5233CF" w14:textId="6BCF3AD9" w:rsidR="00DB1522" w:rsidRPr="00DB1522" w:rsidDel="00E474A7" w:rsidRDefault="00DB1522" w:rsidP="00DE23F9">
      <w:pPr>
        <w:ind w:firstLine="0"/>
        <w:rPr>
          <w:del w:id="502" w:author="Autor"/>
          <w:lang w:val="en-US"/>
        </w:rPr>
      </w:pPr>
      <w:del w:id="503" w:author="Autor">
        <w:r w:rsidRPr="00DB1522" w:rsidDel="00E474A7">
          <w:rPr>
            <w:lang w:val="en-US"/>
          </w:rPr>
          <w:delText xml:space="preserve">        f = res.get(</w:delText>
        </w:r>
        <w:r w:rsidRPr="00DB1522" w:rsidDel="00E474A7">
          <w:rPr>
            <w:color w:val="A31515"/>
            <w:lang w:val="en-US"/>
          </w:rPr>
          <w:delText>"x"</w:delText>
        </w:r>
        <w:r w:rsidRPr="00DB1522" w:rsidDel="00E474A7">
          <w:rPr>
            <w:lang w:val="en-US"/>
          </w:rPr>
          <w:delText>)[</w:delText>
        </w:r>
        <w:r w:rsidRPr="00DB1522" w:rsidDel="00E474A7">
          <w:rPr>
            <w:color w:val="09885A"/>
            <w:lang w:val="en-US"/>
          </w:rPr>
          <w:delText>0</w:delText>
        </w:r>
        <w:r w:rsidRPr="00DB1522" w:rsidDel="00E474A7">
          <w:rPr>
            <w:lang w:val="en-US"/>
          </w:rPr>
          <w:delText>]</w:delText>
        </w:r>
      </w:del>
    </w:p>
    <w:p w14:paraId="4F9A540E" w14:textId="21FDC29F" w:rsidR="00DB1522" w:rsidRPr="00DB1522" w:rsidDel="00E474A7" w:rsidRDefault="00DB1522" w:rsidP="00DE23F9">
      <w:pPr>
        <w:ind w:firstLine="0"/>
        <w:rPr>
          <w:del w:id="504" w:author="Autor"/>
          <w:lang w:val="en-US"/>
        </w:rPr>
      </w:pPr>
      <w:del w:id="50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.set_f(f)</w:delText>
        </w:r>
      </w:del>
    </w:p>
    <w:p w14:paraId="6E977E57" w14:textId="78D2ADBD" w:rsidR="00DB1522" w:rsidRPr="00DB1522" w:rsidDel="00E474A7" w:rsidRDefault="00DB1522" w:rsidP="00DE23F9">
      <w:pPr>
        <w:ind w:firstLine="0"/>
        <w:rPr>
          <w:del w:id="506" w:author="Autor"/>
          <w:lang w:val="en-US"/>
        </w:rPr>
      </w:pPr>
      <w:del w:id="50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.cap = geo.Geodesic(</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.f)</w:delText>
        </w:r>
      </w:del>
    </w:p>
    <w:p w14:paraId="44D6C6F7" w14:textId="45601529" w:rsidR="00DB1522" w:rsidRPr="00DB1522" w:rsidDel="00E474A7" w:rsidRDefault="00DB1522" w:rsidP="00DE23F9">
      <w:pPr>
        <w:ind w:firstLine="0"/>
        <w:rPr>
          <w:del w:id="508" w:author="Autor"/>
          <w:lang w:val="en-US"/>
        </w:rPr>
      </w:pPr>
    </w:p>
    <w:p w14:paraId="7E9BD934" w14:textId="41C25707" w:rsidR="00DB1522" w:rsidRPr="00DB1522" w:rsidDel="00E474A7" w:rsidRDefault="00DB1522" w:rsidP="00DE23F9">
      <w:pPr>
        <w:ind w:firstLine="0"/>
        <w:rPr>
          <w:del w:id="509" w:author="Autor"/>
        </w:rPr>
      </w:pPr>
      <w:del w:id="510" w:author="Autor">
        <w:r w:rsidRPr="00DB1522" w:rsidDel="00E474A7">
          <w:rPr>
            <w:lang w:val="en-US"/>
          </w:rPr>
          <w:delText xml:space="preserve">    </w:delText>
        </w:r>
        <w:r w:rsidRPr="00DB1522" w:rsidDel="00E474A7">
          <w:rPr>
            <w:color w:val="0000FF"/>
          </w:rPr>
          <w:delText>def</w:delText>
        </w:r>
        <w:r w:rsidRPr="00DB1522" w:rsidDel="00E474A7">
          <w:delText xml:space="preserve"> </w:delText>
        </w:r>
        <w:r w:rsidRPr="00DB1522" w:rsidDel="00E474A7">
          <w:rPr>
            <w:color w:val="795E26"/>
          </w:rPr>
          <w:delText>SetVelocity</w:delText>
        </w:r>
        <w:r w:rsidRPr="00DB1522" w:rsidDel="00E474A7">
          <w:delText>(</w:delText>
        </w:r>
        <w:r w:rsidRPr="00DB1522" w:rsidDel="00E474A7">
          <w:rPr>
            <w:color w:val="001080"/>
          </w:rPr>
          <w:delText>self</w:delText>
        </w:r>
        <w:r w:rsidRPr="00DB1522" w:rsidDel="00E474A7">
          <w:delText xml:space="preserve">, </w:delText>
        </w:r>
        <w:r w:rsidRPr="00DB1522" w:rsidDel="00E474A7">
          <w:rPr>
            <w:color w:val="001080"/>
          </w:rPr>
          <w:delText>velocity</w:delText>
        </w:r>
        <w:r w:rsidRPr="00DB1522" w:rsidDel="00E474A7">
          <w:delText>):</w:delText>
        </w:r>
      </w:del>
    </w:p>
    <w:p w14:paraId="3BE89A2D" w14:textId="31337CE0" w:rsidR="00DB1522" w:rsidRPr="00DB1522" w:rsidDel="00E474A7" w:rsidRDefault="00DB1522" w:rsidP="00DE23F9">
      <w:pPr>
        <w:ind w:firstLine="0"/>
        <w:rPr>
          <w:del w:id="511" w:author="Autor"/>
        </w:rPr>
      </w:pPr>
      <w:del w:id="512" w:author="Autor">
        <w:r w:rsidRPr="00DB1522" w:rsidDel="00E474A7">
          <w:delText xml:space="preserve">        </w:delText>
        </w:r>
        <w:r w:rsidRPr="00DB1522" w:rsidDel="00E474A7">
          <w:rPr>
            <w:color w:val="A31515"/>
          </w:rPr>
          <w:delText>"Definição da velocidade em mm/s"</w:delText>
        </w:r>
      </w:del>
    </w:p>
    <w:p w14:paraId="656F749B" w14:textId="1B75A70E" w:rsidR="00DB1522" w:rsidRPr="00DB1522" w:rsidDel="00E474A7" w:rsidRDefault="00DB1522" w:rsidP="00DE23F9">
      <w:pPr>
        <w:ind w:firstLine="0"/>
        <w:rPr>
          <w:del w:id="513" w:author="Autor"/>
          <w:lang w:val="en-US"/>
        </w:rPr>
      </w:pPr>
      <w:del w:id="514" w:author="Autor">
        <w:r w:rsidRPr="00DB1522" w:rsidDel="00E474A7">
          <w:delText xml:space="preserve">        </w:delText>
        </w:r>
        <w:r w:rsidRPr="00DB1522" w:rsidDel="00E474A7">
          <w:rPr>
            <w:color w:val="0000FF"/>
            <w:lang w:val="en-US"/>
          </w:rPr>
          <w:delText>self</w:delText>
        </w:r>
        <w:r w:rsidRPr="00DB1522" w:rsidDel="00E474A7">
          <w:rPr>
            <w:lang w:val="en-US"/>
          </w:rPr>
          <w:delText>.veloc = velocity</w:delText>
        </w:r>
      </w:del>
    </w:p>
    <w:p w14:paraId="7FD94A5A" w14:textId="0B968487" w:rsidR="00DB1522" w:rsidRPr="00DB1522" w:rsidDel="00E474A7" w:rsidRDefault="00DB1522" w:rsidP="00DE23F9">
      <w:pPr>
        <w:ind w:firstLine="0"/>
        <w:rPr>
          <w:del w:id="515" w:author="Autor"/>
          <w:lang w:val="en-US"/>
        </w:rPr>
      </w:pPr>
    </w:p>
    <w:p w14:paraId="4E065C0D" w14:textId="5C0B2AF6" w:rsidR="00DB1522" w:rsidRPr="00DB1522" w:rsidDel="00E474A7" w:rsidRDefault="00DB1522" w:rsidP="00DE23F9">
      <w:pPr>
        <w:ind w:firstLine="0"/>
        <w:rPr>
          <w:del w:id="516" w:author="Autor"/>
          <w:lang w:val="en-US"/>
        </w:rPr>
      </w:pPr>
      <w:del w:id="517"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GetSensorCoords</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ID</w:delText>
        </w:r>
        <w:r w:rsidRPr="00DB1522" w:rsidDel="00E474A7">
          <w:rPr>
            <w:lang w:val="en-US"/>
          </w:rPr>
          <w:delText>):</w:delText>
        </w:r>
      </w:del>
    </w:p>
    <w:p w14:paraId="65063437" w14:textId="1639F174" w:rsidR="00DB1522" w:rsidRPr="00DB1522" w:rsidDel="00E474A7" w:rsidRDefault="00DB1522" w:rsidP="00DE23F9">
      <w:pPr>
        <w:ind w:firstLine="0"/>
        <w:rPr>
          <w:del w:id="518" w:author="Autor"/>
          <w:lang w:val="en-US"/>
        </w:rPr>
      </w:pPr>
      <w:del w:id="519" w:author="Autor">
        <w:r w:rsidRPr="00DB1522" w:rsidDel="00E474A7">
          <w:rPr>
            <w:lang w:val="en-US"/>
          </w:rPr>
          <w:delText xml:space="preserve">        sensor = </w:delText>
        </w:r>
        <w:r w:rsidRPr="00DB1522" w:rsidDel="00E474A7">
          <w:rPr>
            <w:color w:val="0000FF"/>
            <w:lang w:val="en-US"/>
          </w:rPr>
          <w:delText>self</w:delText>
        </w:r>
        <w:r w:rsidRPr="00DB1522" w:rsidDel="00E474A7">
          <w:rPr>
            <w:lang w:val="en-US"/>
          </w:rPr>
          <w:delText>.__getSensorbyID(ID)</w:delText>
        </w:r>
      </w:del>
    </w:p>
    <w:p w14:paraId="3A0E057C" w14:textId="4B49A9D5" w:rsidR="00DB1522" w:rsidRPr="00DB1522" w:rsidDel="00E474A7" w:rsidRDefault="00DB1522" w:rsidP="00DE23F9">
      <w:pPr>
        <w:ind w:firstLine="0"/>
        <w:rPr>
          <w:del w:id="520" w:author="Autor"/>
          <w:lang w:val="en-US"/>
        </w:rPr>
      </w:pPr>
      <w:del w:id="521"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(sensor.Xcord, sensor.Ycord)</w:delText>
        </w:r>
      </w:del>
    </w:p>
    <w:p w14:paraId="46F54847" w14:textId="64051ADB" w:rsidR="00DB1522" w:rsidRPr="00DB1522" w:rsidDel="00E474A7" w:rsidRDefault="00DB1522" w:rsidP="00DE23F9">
      <w:pPr>
        <w:ind w:firstLine="0"/>
        <w:rPr>
          <w:del w:id="522" w:author="Autor"/>
          <w:lang w:val="en-US"/>
        </w:rPr>
      </w:pPr>
    </w:p>
    <w:p w14:paraId="4AE2AAA7" w14:textId="1B4E9521" w:rsidR="00DB1522" w:rsidRPr="00DB1522" w:rsidDel="00E474A7" w:rsidRDefault="00DB1522" w:rsidP="00DE23F9">
      <w:pPr>
        <w:ind w:firstLine="0"/>
        <w:rPr>
          <w:del w:id="523" w:author="Autor"/>
          <w:lang w:val="en-US"/>
        </w:rPr>
      </w:pPr>
      <w:del w:id="524" w:author="Autor">
        <w:r w:rsidRPr="00DB1522" w:rsidDel="00E474A7">
          <w:rPr>
            <w:lang w:val="en-US"/>
          </w:rPr>
          <w:delText xml:space="preserve">    </w:delText>
        </w:r>
        <w:r w:rsidRPr="00DB1522" w:rsidDel="00E474A7">
          <w:rPr>
            <w:color w:val="008000"/>
            <w:lang w:val="en-US"/>
          </w:rPr>
          <w:delText># Periféricos</w:delText>
        </w:r>
      </w:del>
    </w:p>
    <w:p w14:paraId="74B9A0DB" w14:textId="1C4AE454" w:rsidR="00DB1522" w:rsidRPr="00DB1522" w:rsidDel="00E474A7" w:rsidRDefault="00DB1522" w:rsidP="00DE23F9">
      <w:pPr>
        <w:ind w:firstLine="0"/>
        <w:rPr>
          <w:del w:id="525" w:author="Autor"/>
          <w:lang w:val="en-US"/>
        </w:rPr>
      </w:pPr>
      <w:del w:id="52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PrintAllSensors</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105CE9BF" w14:textId="40B093BE" w:rsidR="00DB1522" w:rsidRPr="00DB1522" w:rsidDel="00E474A7" w:rsidRDefault="00DB1522" w:rsidP="00DE23F9">
      <w:pPr>
        <w:ind w:firstLine="0"/>
        <w:rPr>
          <w:del w:id="527" w:author="Autor"/>
          <w:lang w:val="en-US"/>
        </w:rPr>
      </w:pPr>
      <w:del w:id="528"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"Sensores originais:"</w:delText>
        </w:r>
        <w:r w:rsidRPr="00DB1522" w:rsidDel="00E474A7">
          <w:rPr>
            <w:lang w:val="en-US"/>
          </w:rPr>
          <w:delText>)</w:delText>
        </w:r>
      </w:del>
    </w:p>
    <w:p w14:paraId="57800559" w14:textId="53E506DA" w:rsidR="00DB1522" w:rsidRPr="00DB1522" w:rsidDel="00E474A7" w:rsidRDefault="00DB1522" w:rsidP="00DE23F9">
      <w:pPr>
        <w:ind w:firstLine="0"/>
        <w:rPr>
          <w:del w:id="529" w:author="Autor"/>
          <w:lang w:val="en-US"/>
        </w:rPr>
      </w:pPr>
      <w:del w:id="530"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655A13AD" w14:textId="17F38E1D" w:rsidR="00DB1522" w:rsidRPr="00DB1522" w:rsidDel="00E474A7" w:rsidRDefault="00DB1522" w:rsidP="00DE23F9">
      <w:pPr>
        <w:ind w:firstLine="0"/>
        <w:rPr>
          <w:del w:id="531" w:author="Autor"/>
          <w:lang w:val="en-US"/>
        </w:rPr>
      </w:pPr>
      <w:del w:id="532"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(sensor)</w:delText>
        </w:r>
      </w:del>
    </w:p>
    <w:p w14:paraId="4BB1C6B6" w14:textId="759FBE8E" w:rsidR="00DB1522" w:rsidRPr="00DB1522" w:rsidDel="00E474A7" w:rsidRDefault="00DB1522" w:rsidP="00DE23F9">
      <w:pPr>
        <w:ind w:firstLine="0"/>
        <w:rPr>
          <w:del w:id="533" w:author="Autor"/>
          <w:lang w:val="en-US"/>
        </w:rPr>
      </w:pPr>
    </w:p>
    <w:p w14:paraId="7E211F69" w14:textId="08D041A5" w:rsidR="00DB1522" w:rsidRPr="00DB1522" w:rsidDel="00E474A7" w:rsidRDefault="00DB1522" w:rsidP="00DE23F9">
      <w:pPr>
        <w:ind w:firstLine="0"/>
        <w:rPr>
          <w:del w:id="534" w:author="Autor"/>
          <w:lang w:val="en-US"/>
        </w:rPr>
      </w:pPr>
      <w:del w:id="535"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FindFurthestPoint</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57BF038B" w14:textId="0B3B194C" w:rsidR="00DB1522" w:rsidRPr="00702236" w:rsidDel="00E474A7" w:rsidRDefault="00DB1522" w:rsidP="00DE23F9">
      <w:pPr>
        <w:ind w:firstLine="0"/>
        <w:rPr>
          <w:del w:id="536" w:author="Autor"/>
          <w:lang w:val="en-US"/>
        </w:rPr>
      </w:pPr>
      <w:del w:id="537" w:author="Autor">
        <w:r w:rsidRPr="00DB1522" w:rsidDel="00E474A7">
          <w:rPr>
            <w:lang w:val="en-US"/>
          </w:rPr>
          <w:delText xml:space="preserve">        </w:delText>
        </w:r>
        <w:r w:rsidRPr="00702236" w:rsidDel="00E474A7">
          <w:rPr>
            <w:color w:val="008000"/>
            <w:lang w:val="en-US"/>
          </w:rPr>
          <w:delText># Revisar este função</w:delText>
        </w:r>
      </w:del>
    </w:p>
    <w:p w14:paraId="55F7C3D6" w14:textId="1A10FEE4" w:rsidR="00DB1522" w:rsidRPr="00702236" w:rsidDel="00E474A7" w:rsidRDefault="00DB1522" w:rsidP="00DE23F9">
      <w:pPr>
        <w:ind w:firstLine="0"/>
        <w:rPr>
          <w:del w:id="538" w:author="Autor"/>
          <w:lang w:val="en-US"/>
        </w:rPr>
      </w:pPr>
      <w:del w:id="539" w:author="Autor">
        <w:r w:rsidRPr="00702236" w:rsidDel="00E474A7">
          <w:rPr>
            <w:lang w:val="en-US"/>
          </w:rPr>
          <w:delText xml:space="preserve">        </w:delText>
        </w:r>
        <w:r w:rsidRPr="00702236" w:rsidDel="00E474A7">
          <w:rPr>
            <w:color w:val="0000FF"/>
            <w:lang w:val="en-US"/>
          </w:rPr>
          <w:delText>def</w:delText>
        </w:r>
        <w:r w:rsidRPr="00702236" w:rsidDel="00E474A7">
          <w:rPr>
            <w:lang w:val="en-US"/>
          </w:rPr>
          <w:delText xml:space="preserve"> </w:delText>
        </w:r>
        <w:r w:rsidRPr="00702236" w:rsidDel="00E474A7">
          <w:rPr>
            <w:color w:val="795E26"/>
            <w:lang w:val="en-US"/>
          </w:rPr>
          <w:delText>CalcDistRemotePoint</w:delText>
        </w:r>
        <w:r w:rsidRPr="00702236" w:rsidDel="00E474A7">
          <w:rPr>
            <w:lang w:val="en-US"/>
          </w:rPr>
          <w:delText>(</w:delText>
        </w:r>
        <w:r w:rsidRPr="00702236" w:rsidDel="00E474A7">
          <w:rPr>
            <w:color w:val="001080"/>
            <w:lang w:val="en-US"/>
          </w:rPr>
          <w:delText>x</w:delText>
        </w:r>
        <w:r w:rsidRPr="00702236" w:rsidDel="00E474A7">
          <w:rPr>
            <w:lang w:val="en-US"/>
          </w:rPr>
          <w:delText>):</w:delText>
        </w:r>
      </w:del>
    </w:p>
    <w:p w14:paraId="1D20C881" w14:textId="14E68819" w:rsidR="00DB1522" w:rsidRPr="00DB1522" w:rsidDel="00E474A7" w:rsidRDefault="00DB1522" w:rsidP="00DE23F9">
      <w:pPr>
        <w:ind w:firstLine="0"/>
        <w:rPr>
          <w:del w:id="540" w:author="Autor"/>
          <w:lang w:val="en-US"/>
        </w:rPr>
      </w:pPr>
      <w:del w:id="541" w:author="Autor">
        <w:r w:rsidRPr="00702236" w:rsidDel="00E474A7">
          <w:rPr>
            <w:lang w:val="en-US"/>
          </w:rPr>
          <w:delText xml:space="preserve">            </w:delText>
        </w:r>
        <w:r w:rsidRPr="00DB1522" w:rsidDel="00E474A7">
          <w:rPr>
            <w:lang w:val="en-US"/>
          </w:rPr>
          <w:delText xml:space="preserve">distances = </w:delText>
        </w:r>
        <w:r w:rsidRPr="00DB1522" w:rsidDel="00E474A7">
          <w:rPr>
            <w:color w:val="0000FF"/>
            <w:lang w:val="en-US"/>
          </w:rPr>
          <w:delText>self</w:delText>
        </w:r>
        <w:r w:rsidRPr="00DB1522" w:rsidDel="00E474A7">
          <w:rPr>
            <w:lang w:val="en-US"/>
          </w:rPr>
          <w:delText>.calcAllDist(</w:delText>
        </w:r>
        <w:r w:rsidRPr="00DB1522" w:rsidDel="00E474A7">
          <w:rPr>
            <w:color w:val="001080"/>
            <w:lang w:val="en-US"/>
          </w:rPr>
          <w:delText>SourceX</w:delText>
        </w:r>
        <w:r w:rsidRPr="00DB1522" w:rsidDel="00E474A7">
          <w:rPr>
            <w:lang w:val="en-US"/>
          </w:rPr>
          <w:delText>=x[</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SourceY</w:delText>
        </w:r>
        <w:r w:rsidRPr="00DB1522" w:rsidDel="00E474A7">
          <w:rPr>
            <w:lang w:val="en-US"/>
          </w:rPr>
          <w:delText>=x[</w:delText>
        </w:r>
        <w:r w:rsidRPr="00DB1522" w:rsidDel="00E474A7">
          <w:rPr>
            <w:color w:val="09885A"/>
            <w:lang w:val="en-US"/>
          </w:rPr>
          <w:delText>1</w:delText>
        </w:r>
        <w:r w:rsidRPr="00DB1522" w:rsidDel="00E474A7">
          <w:rPr>
            <w:lang w:val="en-US"/>
          </w:rPr>
          <w:delText xml:space="preserve">], </w:delText>
        </w:r>
        <w:r w:rsidRPr="00DB1522" w:rsidDel="00E474A7">
          <w:rPr>
            <w:color w:val="001080"/>
            <w:lang w:val="en-US"/>
          </w:rPr>
          <w:delText>IDs</w:delText>
        </w:r>
        <w:r w:rsidRPr="00DB1522" w:rsidDel="00E474A7">
          <w:rPr>
            <w:lang w:val="en-US"/>
          </w:rPr>
          <w:delText>=[-</w:delText>
        </w:r>
        <w:r w:rsidRPr="00DB1522" w:rsidDel="00E474A7">
          <w:rPr>
            <w:color w:val="09885A"/>
            <w:lang w:val="en-US"/>
          </w:rPr>
          <w:delText>1</w:delText>
        </w:r>
        <w:r w:rsidRPr="00DB1522" w:rsidDel="00E474A7">
          <w:rPr>
            <w:lang w:val="en-US"/>
          </w:rPr>
          <w:delText>])</w:delText>
        </w:r>
      </w:del>
    </w:p>
    <w:p w14:paraId="0DB8B596" w14:textId="6B30E4BE" w:rsidR="00DB1522" w:rsidRPr="00DB1522" w:rsidDel="00E474A7" w:rsidRDefault="00DB1522" w:rsidP="00DE23F9">
      <w:pPr>
        <w:ind w:firstLine="0"/>
        <w:rPr>
          <w:del w:id="542" w:author="Autor"/>
          <w:lang w:val="en-US"/>
        </w:rPr>
      </w:pPr>
      <w:del w:id="543"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np.min(distances)</w:delText>
        </w:r>
      </w:del>
    </w:p>
    <w:p w14:paraId="021B023B" w14:textId="4DC436AC" w:rsidR="00DB1522" w:rsidRPr="00DB1522" w:rsidDel="00E474A7" w:rsidRDefault="00DB1522" w:rsidP="00DE23F9">
      <w:pPr>
        <w:ind w:firstLine="0"/>
        <w:rPr>
          <w:del w:id="544" w:author="Autor"/>
          <w:lang w:val="en-US"/>
        </w:rPr>
      </w:pPr>
    </w:p>
    <w:p w14:paraId="61313087" w14:textId="5883F47D" w:rsidR="00DB1522" w:rsidRPr="00DB1522" w:rsidDel="00E474A7" w:rsidRDefault="00DB1522" w:rsidP="00DE23F9">
      <w:pPr>
        <w:ind w:firstLine="0"/>
        <w:rPr>
          <w:del w:id="545" w:author="Autor"/>
          <w:lang w:val="en-US"/>
        </w:rPr>
      </w:pPr>
      <w:del w:id="54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CallBack</w:delText>
        </w:r>
        <w:r w:rsidRPr="00DB1522" w:rsidDel="00E474A7">
          <w:rPr>
            <w:lang w:val="en-US"/>
          </w:rPr>
          <w:delText>(</w:delText>
        </w:r>
        <w:r w:rsidRPr="00DB1522" w:rsidDel="00E474A7">
          <w:rPr>
            <w:color w:val="001080"/>
            <w:lang w:val="en-US"/>
          </w:rPr>
          <w:delText>xk</w:delText>
        </w:r>
        <w:r w:rsidRPr="00DB1522" w:rsidDel="00E474A7">
          <w:rPr>
            <w:lang w:val="en-US"/>
          </w:rPr>
          <w:delText>):</w:delText>
        </w:r>
      </w:del>
    </w:p>
    <w:p w14:paraId="371F937F" w14:textId="2B019DE8" w:rsidR="00DB1522" w:rsidRPr="00DB1522" w:rsidDel="00E474A7" w:rsidRDefault="00DB1522" w:rsidP="00DE23F9">
      <w:pPr>
        <w:ind w:firstLine="0"/>
        <w:rPr>
          <w:del w:id="547" w:author="Autor"/>
          <w:lang w:val="en-US"/>
        </w:rPr>
      </w:pPr>
      <w:del w:id="548"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(xk)</w:delText>
        </w:r>
      </w:del>
    </w:p>
    <w:p w14:paraId="516A418F" w14:textId="23D42F63" w:rsidR="00DB1522" w:rsidRPr="00DB1522" w:rsidDel="00E474A7" w:rsidRDefault="00DB1522" w:rsidP="00DE23F9">
      <w:pPr>
        <w:ind w:firstLine="0"/>
        <w:rPr>
          <w:del w:id="549" w:author="Autor"/>
          <w:lang w:val="en-US"/>
        </w:rPr>
      </w:pPr>
      <w:del w:id="550" w:author="Autor">
        <w:r w:rsidRPr="00DB1522" w:rsidDel="00E474A7">
          <w:rPr>
            <w:lang w:val="en-US"/>
          </w:rPr>
          <w:delText xml:space="preserve">            maxDist = CalcDistRemotePoint(xk)</w:delText>
        </w:r>
      </w:del>
    </w:p>
    <w:p w14:paraId="7461DD4B" w14:textId="6C605EF4" w:rsidR="00DB1522" w:rsidRPr="00DB1522" w:rsidDel="00E474A7" w:rsidRDefault="00DB1522" w:rsidP="00DE23F9">
      <w:pPr>
        <w:ind w:firstLine="0"/>
        <w:rPr>
          <w:del w:id="551" w:author="Autor"/>
          <w:lang w:val="en-US"/>
        </w:rPr>
      </w:pPr>
      <w:del w:id="552"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"Max distance: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(maxDist))</w:delText>
        </w:r>
      </w:del>
    </w:p>
    <w:p w14:paraId="697377FC" w14:textId="4827BA70" w:rsidR="00DB1522" w:rsidRPr="00DB1522" w:rsidDel="00E474A7" w:rsidRDefault="00DB1522" w:rsidP="00DE23F9">
      <w:pPr>
        <w:ind w:firstLine="0"/>
        <w:rPr>
          <w:del w:id="553" w:author="Autor"/>
          <w:lang w:val="en-US"/>
        </w:rPr>
      </w:pPr>
    </w:p>
    <w:p w14:paraId="0DCEF490" w14:textId="64F0F8A1" w:rsidR="00DB1522" w:rsidRPr="00DB1522" w:rsidDel="00E474A7" w:rsidRDefault="00DB1522" w:rsidP="00DE23F9">
      <w:pPr>
        <w:ind w:firstLine="0"/>
        <w:rPr>
          <w:del w:id="554" w:author="Autor"/>
          <w:lang w:val="en-US"/>
        </w:rPr>
      </w:pPr>
      <w:del w:id="555" w:author="Autor">
        <w:r w:rsidRPr="00DB1522" w:rsidDel="00E474A7">
          <w:rPr>
            <w:lang w:val="en-US"/>
          </w:rPr>
          <w:delText xml:space="preserve">        BruteRes = opt.brute(</w:delText>
        </w:r>
        <w:r w:rsidRPr="00DB1522" w:rsidDel="00E474A7">
          <w:rPr>
            <w:color w:val="0000FF"/>
            <w:lang w:val="en-US"/>
          </w:rPr>
          <w:delText>lambda</w:delText>
        </w:r>
        <w:r w:rsidRPr="00DB1522" w:rsidDel="00E474A7">
          <w:rPr>
            <w:lang w:val="en-US"/>
          </w:rPr>
          <w:delText xml:space="preserve"> </w:delText>
        </w:r>
        <w:r w:rsidRPr="00DB1522" w:rsidDel="00E474A7">
          <w:rPr>
            <w:color w:val="001080"/>
            <w:lang w:val="en-US"/>
          </w:rPr>
          <w:delText>x</w:delText>
        </w:r>
        <w:r w:rsidRPr="00DB1522" w:rsidDel="00E474A7">
          <w:rPr>
            <w:lang w:val="en-US"/>
          </w:rPr>
          <w:delText xml:space="preserve">: -CalcDistRemotePoint(x), </w:delText>
        </w:r>
        <w:r w:rsidRPr="00DB1522" w:rsidDel="00E474A7">
          <w:rPr>
            <w:color w:val="001080"/>
            <w:lang w:val="en-US"/>
          </w:rPr>
          <w:delText>ranges</w:delText>
        </w:r>
        <w:r w:rsidRPr="00DB1522" w:rsidDel="00E474A7">
          <w:rPr>
            <w:lang w:val="en-US"/>
          </w:rPr>
          <w:delText>=[(</w:delText>
        </w:r>
      </w:del>
    </w:p>
    <w:p w14:paraId="5788EF02" w14:textId="7DB7C810" w:rsidR="00DB1522" w:rsidRPr="00DB1522" w:rsidDel="00E474A7" w:rsidRDefault="00DB1522" w:rsidP="00DE23F9">
      <w:pPr>
        <w:ind w:firstLine="0"/>
        <w:rPr>
          <w:del w:id="556" w:author="Autor"/>
          <w:lang w:val="en-US"/>
        </w:rPr>
      </w:pPr>
      <w:del w:id="557" w:author="Autor">
        <w:r w:rsidRPr="00DB1522" w:rsidDel="00E474A7">
          <w:rPr>
            <w:lang w:val="en-US"/>
          </w:rPr>
          <w:delText xml:space="preserve">            </w:delText>
        </w:r>
        <w:r w:rsidRPr="00DB1522" w:rsidDel="00E474A7">
          <w:rPr>
            <w:color w:val="09885A"/>
            <w:lang w:val="en-US"/>
          </w:rPr>
          <w:delText>0</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.diameter * m.pi),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00FF"/>
            <w:lang w:val="en-US"/>
          </w:rPr>
          <w:delText>self</w:delText>
        </w:r>
        <w:r w:rsidRPr="00DB1522" w:rsidDel="00E474A7">
          <w:rPr>
            <w:lang w:val="en-US"/>
          </w:rPr>
          <w:delText xml:space="preserve">.height +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1080"/>
            <w:lang w:val="en-US"/>
          </w:rPr>
          <w:delText>Ns</w:delText>
        </w:r>
        <w:r w:rsidRPr="00DB1522" w:rsidDel="00E474A7">
          <w:rPr>
            <w:lang w:val="en-US"/>
          </w:rPr>
          <w:delText>=</w:delText>
        </w:r>
        <w:r w:rsidRPr="00DB1522" w:rsidDel="00E474A7">
          <w:rPr>
            <w:color w:val="09885A"/>
            <w:lang w:val="en-US"/>
          </w:rPr>
          <w:delText>5</w:delText>
        </w:r>
        <w:r w:rsidRPr="00DB1522" w:rsidDel="00E474A7">
          <w:rPr>
            <w:lang w:val="en-US"/>
          </w:rPr>
          <w:delText>)</w:delText>
        </w:r>
      </w:del>
    </w:p>
    <w:p w14:paraId="3B46107F" w14:textId="1A7AA305" w:rsidR="00DB1522" w:rsidRPr="00DB1522" w:rsidDel="00E474A7" w:rsidRDefault="00DB1522" w:rsidP="00DE23F9">
      <w:pPr>
        <w:ind w:firstLine="0"/>
        <w:rPr>
          <w:del w:id="558" w:author="Autor"/>
          <w:lang w:val="en-US"/>
        </w:rPr>
      </w:pPr>
      <w:del w:id="559" w:author="Autor">
        <w:r w:rsidRPr="00DB1522" w:rsidDel="00E474A7">
          <w:rPr>
            <w:lang w:val="en-US"/>
          </w:rPr>
          <w:delText xml:space="preserve">        </w:delText>
        </w:r>
        <w:r w:rsidRPr="00DB1522" w:rsidDel="00E474A7">
          <w:rPr>
            <w:color w:val="008000"/>
            <w:lang w:val="en-US"/>
          </w:rPr>
          <w:delText># print(BruteRes)</w:delText>
        </w:r>
      </w:del>
    </w:p>
    <w:p w14:paraId="09F399C7" w14:textId="51DA79DD" w:rsidR="00DB1522" w:rsidRPr="00DB1522" w:rsidDel="00E474A7" w:rsidRDefault="00DB1522" w:rsidP="00DE23F9">
      <w:pPr>
        <w:ind w:firstLine="0"/>
        <w:rPr>
          <w:del w:id="560" w:author="Autor"/>
          <w:lang w:val="en-US"/>
        </w:rPr>
      </w:pPr>
      <w:del w:id="561" w:author="Autor">
        <w:r w:rsidRPr="00DB1522" w:rsidDel="00E474A7">
          <w:rPr>
            <w:lang w:val="en-US"/>
          </w:rPr>
          <w:delText xml:space="preserve">        res = opt.minimize(</w:delText>
        </w:r>
        <w:r w:rsidRPr="00DB1522" w:rsidDel="00E474A7">
          <w:rPr>
            <w:color w:val="0000FF"/>
            <w:lang w:val="en-US"/>
          </w:rPr>
          <w:delText>lambda</w:delText>
        </w:r>
        <w:r w:rsidRPr="00DB1522" w:rsidDel="00E474A7">
          <w:rPr>
            <w:lang w:val="en-US"/>
          </w:rPr>
          <w:delText xml:space="preserve"> </w:delText>
        </w:r>
        <w:r w:rsidRPr="00DB1522" w:rsidDel="00E474A7">
          <w:rPr>
            <w:color w:val="001080"/>
            <w:lang w:val="en-US"/>
          </w:rPr>
          <w:delText>x</w:delText>
        </w:r>
        <w:r w:rsidRPr="00DB1522" w:rsidDel="00E474A7">
          <w:rPr>
            <w:lang w:val="en-US"/>
          </w:rPr>
          <w:delText xml:space="preserve">: -CalcDistRemotePoint(x), </w:delText>
        </w:r>
        <w:r w:rsidRPr="00DB1522" w:rsidDel="00E474A7">
          <w:rPr>
            <w:color w:val="001080"/>
            <w:lang w:val="en-US"/>
          </w:rPr>
          <w:delText>method</w:delText>
        </w:r>
        <w:r w:rsidRPr="00DB1522" w:rsidDel="00E474A7">
          <w:rPr>
            <w:lang w:val="en-US"/>
          </w:rPr>
          <w:delText>=</w:delText>
        </w:r>
        <w:r w:rsidRPr="00DB1522" w:rsidDel="00E474A7">
          <w:rPr>
            <w:color w:val="A31515"/>
            <w:lang w:val="en-US"/>
          </w:rPr>
          <w:delText>'L-BFGS-B'</w:delText>
        </w:r>
        <w:r w:rsidRPr="00DB1522" w:rsidDel="00E474A7">
          <w:rPr>
            <w:lang w:val="en-US"/>
          </w:rPr>
          <w:delText xml:space="preserve">, </w:delText>
        </w:r>
        <w:r w:rsidRPr="00DB1522" w:rsidDel="00E474A7">
          <w:rPr>
            <w:color w:val="001080"/>
            <w:lang w:val="en-US"/>
          </w:rPr>
          <w:delText>bounds</w:delText>
        </w:r>
        <w:r w:rsidRPr="00DB1522" w:rsidDel="00E474A7">
          <w:rPr>
            <w:lang w:val="en-US"/>
          </w:rPr>
          <w:delText>=[(</w:delText>
        </w:r>
      </w:del>
    </w:p>
    <w:p w14:paraId="615F1F43" w14:textId="600B0A53" w:rsidR="00DB1522" w:rsidRPr="00DB1522" w:rsidDel="00E474A7" w:rsidRDefault="00DB1522" w:rsidP="00DE23F9">
      <w:pPr>
        <w:ind w:firstLine="0"/>
        <w:rPr>
          <w:del w:id="562" w:author="Autor"/>
          <w:lang w:val="en-US"/>
        </w:rPr>
      </w:pPr>
      <w:del w:id="563" w:author="Autor">
        <w:r w:rsidRPr="00DB1522" w:rsidDel="00E474A7">
          <w:rPr>
            <w:lang w:val="en-US"/>
          </w:rPr>
          <w:delText xml:space="preserve">            </w:delText>
        </w:r>
        <w:r w:rsidRPr="00DB1522" w:rsidDel="00E474A7">
          <w:rPr>
            <w:color w:val="09885A"/>
            <w:lang w:val="en-US"/>
          </w:rPr>
          <w:delText>0</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.diameter * m.pi),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00FF"/>
            <w:lang w:val="en-US"/>
          </w:rPr>
          <w:delText>self</w:delText>
        </w:r>
        <w:r w:rsidRPr="00DB1522" w:rsidDel="00E474A7">
          <w:rPr>
            <w:lang w:val="en-US"/>
          </w:rPr>
          <w:delText xml:space="preserve">.height +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1080"/>
            <w:lang w:val="en-US"/>
          </w:rPr>
          <w:delText>x0</w:delText>
        </w:r>
        <w:r w:rsidRPr="00DB1522" w:rsidDel="00E474A7">
          <w:rPr>
            <w:lang w:val="en-US"/>
          </w:rPr>
          <w:delText xml:space="preserve">=BruteRes, </w:delText>
        </w:r>
        <w:r w:rsidRPr="00DB1522" w:rsidDel="00E474A7">
          <w:rPr>
            <w:color w:val="001080"/>
            <w:lang w:val="en-US"/>
          </w:rPr>
          <w:delText>callback</w:delText>
        </w:r>
        <w:r w:rsidRPr="00DB1522" w:rsidDel="00E474A7">
          <w:rPr>
            <w:lang w:val="en-US"/>
          </w:rPr>
          <w:delText xml:space="preserve">=CallBack, </w:delText>
        </w:r>
        <w:r w:rsidRPr="00DB1522" w:rsidDel="00E474A7">
          <w:rPr>
            <w:color w:val="001080"/>
            <w:lang w:val="en-US"/>
          </w:rPr>
          <w:delText>options</w:delText>
        </w:r>
        <w:r w:rsidRPr="00DB1522" w:rsidDel="00E474A7">
          <w:rPr>
            <w:lang w:val="en-US"/>
          </w:rPr>
          <w:delText>={</w:delText>
        </w:r>
        <w:r w:rsidRPr="00DB1522" w:rsidDel="00E474A7">
          <w:rPr>
            <w:color w:val="A31515"/>
            <w:lang w:val="en-US"/>
          </w:rPr>
          <w:delText>'maxfun'</w:delText>
        </w:r>
        <w:r w:rsidRPr="00DB1522" w:rsidDel="00E474A7">
          <w:rPr>
            <w:lang w:val="en-US"/>
          </w:rPr>
          <w:delText xml:space="preserve">: </w:delText>
        </w:r>
        <w:r w:rsidRPr="00DB1522" w:rsidDel="00E474A7">
          <w:rPr>
            <w:color w:val="09885A"/>
            <w:lang w:val="en-US"/>
          </w:rPr>
          <w:delText>200</w:delText>
        </w:r>
        <w:r w:rsidRPr="00DB1522" w:rsidDel="00E474A7">
          <w:rPr>
            <w:lang w:val="en-US"/>
          </w:rPr>
          <w:delText xml:space="preserve">, </w:delText>
        </w:r>
        <w:r w:rsidRPr="00DB1522" w:rsidDel="00E474A7">
          <w:rPr>
            <w:color w:val="A31515"/>
            <w:lang w:val="en-US"/>
          </w:rPr>
          <w:delText>'ftol'</w:delText>
        </w:r>
        <w:r w:rsidRPr="00DB1522" w:rsidDel="00E474A7">
          <w:rPr>
            <w:lang w:val="en-US"/>
          </w:rPr>
          <w:delText xml:space="preserve">: </w:delText>
        </w:r>
        <w:r w:rsidRPr="00DB1522" w:rsidDel="00E474A7">
          <w:rPr>
            <w:color w:val="09885A"/>
            <w:lang w:val="en-US"/>
          </w:rPr>
          <w:delText>0.0000001</w:delText>
        </w:r>
        <w:r w:rsidRPr="00DB1522" w:rsidDel="00E474A7">
          <w:rPr>
            <w:lang w:val="en-US"/>
          </w:rPr>
          <w:delText>})</w:delText>
        </w:r>
      </w:del>
    </w:p>
    <w:p w14:paraId="193F417B" w14:textId="2297F5F5" w:rsidR="00DB1522" w:rsidRPr="00DB1522" w:rsidDel="00E474A7" w:rsidRDefault="00DB1522" w:rsidP="00DE23F9">
      <w:pPr>
        <w:ind w:firstLine="0"/>
        <w:rPr>
          <w:del w:id="564" w:author="Autor"/>
          <w:lang w:val="en-US"/>
        </w:rPr>
      </w:pPr>
    </w:p>
    <w:p w14:paraId="2ABFD3FE" w14:textId="5F6BB27B" w:rsidR="00DB1522" w:rsidRPr="00DB1522" w:rsidDel="00E474A7" w:rsidRDefault="00DB1522" w:rsidP="00DE23F9">
      <w:pPr>
        <w:ind w:firstLine="0"/>
        <w:rPr>
          <w:del w:id="565" w:author="Autor"/>
          <w:lang w:val="en-US"/>
        </w:rPr>
      </w:pPr>
      <w:del w:id="566"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res.get(</w:delText>
        </w:r>
        <w:r w:rsidRPr="00DB1522" w:rsidDel="00E474A7">
          <w:rPr>
            <w:color w:val="A31515"/>
            <w:lang w:val="en-US"/>
          </w:rPr>
          <w:delText>'x'</w:delText>
        </w:r>
        <w:r w:rsidRPr="00DB1522" w:rsidDel="00E474A7">
          <w:rPr>
            <w:lang w:val="en-US"/>
          </w:rPr>
          <w:delText>)</w:delText>
        </w:r>
      </w:del>
    </w:p>
    <w:p w14:paraId="1C34759E" w14:textId="41AB124B" w:rsidR="00DB1522" w:rsidRPr="00DB1522" w:rsidDel="00E474A7" w:rsidRDefault="00DB1522" w:rsidP="00DE23F9">
      <w:pPr>
        <w:ind w:firstLine="0"/>
        <w:rPr>
          <w:del w:id="567" w:author="Autor"/>
          <w:lang w:val="en-US"/>
        </w:rPr>
      </w:pPr>
    </w:p>
    <w:p w14:paraId="2390E6AC" w14:textId="5BA3D4D9" w:rsidR="00DB1522" w:rsidRPr="00DB1522" w:rsidDel="00E474A7" w:rsidRDefault="00DB1522" w:rsidP="00DE23F9">
      <w:pPr>
        <w:ind w:firstLine="0"/>
        <w:rPr>
          <w:del w:id="568" w:author="Autor"/>
          <w:lang w:val="en-US"/>
        </w:rPr>
      </w:pPr>
      <w:del w:id="569"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__initializeTimes</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08EE17C6" w14:textId="6ADB298C" w:rsidR="00DB1522" w:rsidRPr="00DB1522" w:rsidDel="00E474A7" w:rsidRDefault="00DB1522" w:rsidP="00DE23F9">
      <w:pPr>
        <w:ind w:firstLine="0"/>
        <w:rPr>
          <w:del w:id="570" w:author="Autor"/>
          <w:lang w:val="en-US"/>
        </w:rPr>
      </w:pPr>
      <w:del w:id="57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.t_samecap = </w:delText>
        </w:r>
        <w:r w:rsidRPr="00DB1522" w:rsidDel="00E474A7">
          <w:rPr>
            <w:color w:val="09885A"/>
            <w:lang w:val="en-US"/>
          </w:rPr>
          <w:delText>0</w:delText>
        </w:r>
      </w:del>
    </w:p>
    <w:p w14:paraId="3112BEC1" w14:textId="5D7A42A9" w:rsidR="00DB1522" w:rsidRPr="00DB1522" w:rsidDel="00E474A7" w:rsidRDefault="00DB1522" w:rsidP="00DE23F9">
      <w:pPr>
        <w:ind w:firstLine="0"/>
        <w:rPr>
          <w:del w:id="572" w:author="Autor"/>
          <w:lang w:val="en-US"/>
        </w:rPr>
      </w:pPr>
      <w:del w:id="57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.t_wallcap = </w:delText>
        </w:r>
        <w:r w:rsidRPr="00DB1522" w:rsidDel="00E474A7">
          <w:rPr>
            <w:color w:val="09885A"/>
            <w:lang w:val="en-US"/>
          </w:rPr>
          <w:delText>0</w:delText>
        </w:r>
      </w:del>
    </w:p>
    <w:p w14:paraId="372CB1F4" w14:textId="1676D4AA" w:rsidR="00DB1522" w:rsidRPr="00DB1522" w:rsidDel="00E474A7" w:rsidRDefault="00DB1522" w:rsidP="00DE23F9">
      <w:pPr>
        <w:ind w:firstLine="0"/>
        <w:rPr>
          <w:del w:id="574" w:author="Autor"/>
          <w:lang w:val="en-US"/>
        </w:rPr>
      </w:pPr>
      <w:del w:id="57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.t_wall = </w:delText>
        </w:r>
        <w:r w:rsidRPr="00DB1522" w:rsidDel="00E474A7">
          <w:rPr>
            <w:color w:val="09885A"/>
            <w:lang w:val="en-US"/>
          </w:rPr>
          <w:delText>0</w:delText>
        </w:r>
      </w:del>
    </w:p>
    <w:p w14:paraId="48B3AE30" w14:textId="47EB1FCF" w:rsidR="00DB1522" w:rsidRPr="00DB1522" w:rsidDel="00E474A7" w:rsidRDefault="00DB1522" w:rsidP="00DE23F9">
      <w:pPr>
        <w:ind w:firstLine="0"/>
        <w:rPr>
          <w:del w:id="576" w:author="Autor"/>
          <w:lang w:val="en-US"/>
        </w:rPr>
      </w:pPr>
      <w:del w:id="57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.t_captocap = </w:delText>
        </w:r>
        <w:r w:rsidRPr="00DB1522" w:rsidDel="00E474A7">
          <w:rPr>
            <w:color w:val="09885A"/>
            <w:lang w:val="en-US"/>
          </w:rPr>
          <w:delText>0</w:delText>
        </w:r>
      </w:del>
    </w:p>
    <w:p w14:paraId="302E4B65" w14:textId="71AD0AAB" w:rsidR="00DB1522" w:rsidRPr="00DB1522" w:rsidDel="00E474A7" w:rsidRDefault="00DB1522" w:rsidP="00DE23F9">
      <w:pPr>
        <w:ind w:firstLine="0"/>
        <w:rPr>
          <w:del w:id="578" w:author="Autor"/>
          <w:lang w:val="en-US"/>
        </w:rPr>
      </w:pPr>
      <w:del w:id="57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.i_samecap = </w:delText>
        </w:r>
        <w:r w:rsidRPr="00DB1522" w:rsidDel="00E474A7">
          <w:rPr>
            <w:color w:val="09885A"/>
            <w:lang w:val="en-US"/>
          </w:rPr>
          <w:delText>0</w:delText>
        </w:r>
      </w:del>
    </w:p>
    <w:p w14:paraId="7B0F2101" w14:textId="2DD5132E" w:rsidR="00DB1522" w:rsidRPr="00DB1522" w:rsidDel="00E474A7" w:rsidRDefault="00DB1522" w:rsidP="00DE23F9">
      <w:pPr>
        <w:ind w:firstLine="0"/>
        <w:rPr>
          <w:del w:id="580" w:author="Autor"/>
          <w:lang w:val="en-US"/>
        </w:rPr>
      </w:pPr>
      <w:del w:id="58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.i_wallcap = </w:delText>
        </w:r>
        <w:r w:rsidRPr="00DB1522" w:rsidDel="00E474A7">
          <w:rPr>
            <w:color w:val="09885A"/>
            <w:lang w:val="en-US"/>
          </w:rPr>
          <w:delText>0</w:delText>
        </w:r>
      </w:del>
    </w:p>
    <w:p w14:paraId="0E720FDD" w14:textId="20EA5936" w:rsidR="00DB1522" w:rsidRPr="00DB1522" w:rsidDel="00E474A7" w:rsidRDefault="00DB1522" w:rsidP="00DE23F9">
      <w:pPr>
        <w:ind w:firstLine="0"/>
        <w:rPr>
          <w:del w:id="582" w:author="Autor"/>
          <w:lang w:val="en-US"/>
        </w:rPr>
      </w:pPr>
      <w:del w:id="58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.i_wall = </w:delText>
        </w:r>
        <w:r w:rsidRPr="00DB1522" w:rsidDel="00E474A7">
          <w:rPr>
            <w:color w:val="09885A"/>
            <w:lang w:val="en-US"/>
          </w:rPr>
          <w:delText>0</w:delText>
        </w:r>
      </w:del>
    </w:p>
    <w:p w14:paraId="48D7455C" w14:textId="30D27C4C" w:rsidR="00DB1522" w:rsidRPr="00DB1522" w:rsidDel="00E474A7" w:rsidRDefault="00DB1522" w:rsidP="00DE23F9">
      <w:pPr>
        <w:ind w:firstLine="0"/>
        <w:rPr>
          <w:del w:id="584" w:author="Autor"/>
          <w:lang w:val="en-US"/>
        </w:rPr>
      </w:pPr>
      <w:del w:id="58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.i_captocap = </w:delText>
        </w:r>
        <w:r w:rsidRPr="00DB1522" w:rsidDel="00E474A7">
          <w:rPr>
            <w:color w:val="09885A"/>
            <w:lang w:val="en-US"/>
          </w:rPr>
          <w:delText>0</w:delText>
        </w:r>
      </w:del>
    </w:p>
    <w:p w14:paraId="058CBD7B" w14:textId="15F72ABB" w:rsidR="00DB1522" w:rsidRPr="00DB1522" w:rsidDel="00E474A7" w:rsidRDefault="00DB1522" w:rsidP="00DE23F9">
      <w:pPr>
        <w:ind w:firstLine="0"/>
        <w:rPr>
          <w:del w:id="586" w:author="Autor"/>
          <w:lang w:val="en-US"/>
        </w:rPr>
      </w:pPr>
    </w:p>
    <w:p w14:paraId="034DD01C" w14:textId="55BED482" w:rsidR="00DB1522" w:rsidRPr="00DB1522" w:rsidDel="00E474A7" w:rsidRDefault="00DB1522" w:rsidP="00DE23F9">
      <w:pPr>
        <w:ind w:firstLine="0"/>
        <w:rPr>
          <w:del w:id="587" w:author="Autor"/>
        </w:rPr>
      </w:pPr>
      <w:del w:id="588" w:author="Autor">
        <w:r w:rsidRPr="00DB1522" w:rsidDel="00E474A7">
          <w:rPr>
            <w:lang w:val="en-US"/>
          </w:rPr>
          <w:delText xml:space="preserve">    </w:delText>
        </w:r>
        <w:r w:rsidRPr="00DB1522" w:rsidDel="00E474A7">
          <w:rPr>
            <w:color w:val="0000FF"/>
          </w:rPr>
          <w:delText>def</w:delText>
        </w:r>
        <w:r w:rsidRPr="00DB1522" w:rsidDel="00E474A7">
          <w:delText xml:space="preserve"> </w:delText>
        </w:r>
        <w:r w:rsidRPr="00DB1522" w:rsidDel="00E474A7">
          <w:rPr>
            <w:color w:val="795E26"/>
          </w:rPr>
          <w:delText>__printTimes</w:delText>
        </w:r>
        <w:r w:rsidRPr="00DB1522" w:rsidDel="00E474A7">
          <w:delText>(</w:delText>
        </w:r>
        <w:r w:rsidRPr="00DB1522" w:rsidDel="00E474A7">
          <w:rPr>
            <w:color w:val="001080"/>
          </w:rPr>
          <w:delText>self</w:delText>
        </w:r>
        <w:r w:rsidRPr="00DB1522" w:rsidDel="00E474A7">
          <w:delText>):</w:delText>
        </w:r>
      </w:del>
    </w:p>
    <w:p w14:paraId="5B356D08" w14:textId="061694A8" w:rsidR="00DB1522" w:rsidRPr="00DB1522" w:rsidDel="00E474A7" w:rsidRDefault="00DB1522" w:rsidP="00DE23F9">
      <w:pPr>
        <w:ind w:firstLine="0"/>
        <w:rPr>
          <w:del w:id="589" w:author="Autor"/>
        </w:rPr>
      </w:pPr>
      <w:del w:id="590" w:author="Autor">
        <w:r w:rsidRPr="00DB1522" w:rsidDel="00E474A7">
          <w:delText xml:space="preserve">        </w:delText>
        </w:r>
        <w:r w:rsidRPr="00DB1522" w:rsidDel="00E474A7">
          <w:rPr>
            <w:color w:val="795E26"/>
          </w:rPr>
          <w:delText>print</w:delText>
        </w:r>
        <w:r w:rsidRPr="00DB1522" w:rsidDel="00E474A7">
          <w:delText>(</w:delText>
        </w:r>
        <w:r w:rsidRPr="00DB1522" w:rsidDel="00E474A7">
          <w:rPr>
            <w:color w:val="A31515"/>
          </w:rPr>
          <w:delText>"</w:delText>
        </w:r>
        <w:r w:rsidRPr="00DB1522" w:rsidDel="00E474A7">
          <w:rPr>
            <w:color w:val="FF0000"/>
          </w:rPr>
          <w:delText>\n</w:delText>
        </w:r>
        <w:r w:rsidRPr="00DB1522" w:rsidDel="00E474A7">
          <w:rPr>
            <w:color w:val="A31515"/>
          </w:rPr>
          <w:delText>Tempos de cada modo de cálculo de distâncias"</w:delText>
        </w:r>
        <w:r w:rsidRPr="00DB1522" w:rsidDel="00E474A7">
          <w:delText>)</w:delText>
        </w:r>
      </w:del>
    </w:p>
    <w:p w14:paraId="2BA4A1DA" w14:textId="291D1A83" w:rsidR="00DB1522" w:rsidRPr="00DB1522" w:rsidDel="00E474A7" w:rsidRDefault="00DB1522" w:rsidP="00DE23F9">
      <w:pPr>
        <w:ind w:firstLine="0"/>
        <w:rPr>
          <w:del w:id="591" w:author="Autor"/>
          <w:lang w:val="en-US"/>
        </w:rPr>
      </w:pPr>
      <w:del w:id="592" w:author="Autor">
        <w:r w:rsidRPr="00DB1522" w:rsidDel="00E474A7">
          <w:delText xml:space="preserve">        </w:delText>
        </w:r>
        <w:r w:rsidRPr="00DB1522" w:rsidDel="00E474A7">
          <w:rPr>
            <w:color w:val="AF00DB"/>
            <w:lang w:val="en-US"/>
          </w:rPr>
          <w:delText>try</w:delText>
        </w:r>
        <w:r w:rsidRPr="00DB1522" w:rsidDel="00E474A7">
          <w:rPr>
            <w:lang w:val="en-US"/>
          </w:rPr>
          <w:delText>:</w:delText>
        </w:r>
      </w:del>
    </w:p>
    <w:p w14:paraId="65E1FFC9" w14:textId="053FF0C0" w:rsidR="00DB1522" w:rsidRPr="00DB1522" w:rsidDel="00E474A7" w:rsidRDefault="00DB1522" w:rsidP="00DE23F9">
      <w:pPr>
        <w:ind w:firstLine="0"/>
        <w:rPr>
          <w:del w:id="593" w:author="Autor"/>
          <w:lang w:val="en-US"/>
        </w:rPr>
      </w:pPr>
      <w:del w:id="594"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"Mesmo tampo: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.t_samecap, </w:delText>
        </w:r>
        <w:r w:rsidRPr="00DB1522" w:rsidDel="00E474A7">
          <w:rPr>
            <w:color w:val="09885A"/>
            <w:lang w:val="en-US"/>
          </w:rPr>
          <w:delText>3</w:delText>
        </w:r>
        <w:r w:rsidRPr="00DB1522" w:rsidDel="00E474A7">
          <w:rPr>
            <w:lang w:val="en-US"/>
          </w:rPr>
          <w:delText>)) +</w:delText>
        </w:r>
      </w:del>
    </w:p>
    <w:p w14:paraId="2A1EA8D3" w14:textId="33CDDB27" w:rsidR="00DB1522" w:rsidRPr="00DB1522" w:rsidDel="00E474A7" w:rsidRDefault="00DB1522" w:rsidP="00DE23F9">
      <w:pPr>
        <w:ind w:firstLine="0"/>
        <w:rPr>
          <w:del w:id="595" w:author="Autor"/>
        </w:rPr>
      </w:pPr>
      <w:del w:id="596" w:author="Autor">
        <w:r w:rsidRPr="00DB1522" w:rsidDel="00E474A7">
          <w:rPr>
            <w:lang w:val="en-US"/>
          </w:rPr>
          <w:delText xml:space="preserve">                  </w:delText>
        </w:r>
        <w:r w:rsidRPr="00DB1522" w:rsidDel="00E474A7">
          <w:rPr>
            <w:color w:val="A31515"/>
          </w:rPr>
          <w:delText>" em "</w:delText>
        </w:r>
        <w:r w:rsidRPr="00DB1522" w:rsidDel="00E474A7">
          <w:delText xml:space="preserve"> + </w:delText>
        </w:r>
        <w:r w:rsidRPr="00DB1522" w:rsidDel="00E474A7">
          <w:rPr>
            <w:color w:val="267F99"/>
          </w:rPr>
          <w:delText>str</w:delText>
        </w:r>
        <w:r w:rsidRPr="00DB1522" w:rsidDel="00E474A7">
          <w:delText>(</w:delText>
        </w:r>
        <w:r w:rsidRPr="00DB1522" w:rsidDel="00E474A7">
          <w:rPr>
            <w:color w:val="0000FF"/>
          </w:rPr>
          <w:delText>self</w:delText>
        </w:r>
        <w:r w:rsidRPr="00DB1522" w:rsidDel="00E474A7">
          <w:delText xml:space="preserve">.i_samecap) + </w:delText>
        </w:r>
        <w:r w:rsidRPr="00DB1522" w:rsidDel="00E474A7">
          <w:rPr>
            <w:color w:val="A31515"/>
          </w:rPr>
          <w:delText>" avaliações / tempo médio: "</w:delText>
        </w:r>
        <w:r w:rsidRPr="00DB1522" w:rsidDel="00E474A7">
          <w:delText xml:space="preserve"> + </w:delText>
        </w:r>
        <w:r w:rsidRPr="00DB1522" w:rsidDel="00E474A7">
          <w:rPr>
            <w:color w:val="267F99"/>
          </w:rPr>
          <w:delText>str</w:delText>
        </w:r>
        <w:r w:rsidRPr="00DB1522" w:rsidDel="00E474A7">
          <w:delText>(</w:delText>
        </w:r>
        <w:r w:rsidRPr="00DB1522" w:rsidDel="00E474A7">
          <w:rPr>
            <w:color w:val="795E26"/>
          </w:rPr>
          <w:delText>round</w:delText>
        </w:r>
        <w:r w:rsidRPr="00DB1522" w:rsidDel="00E474A7">
          <w:delText>(</w:delText>
        </w:r>
        <w:r w:rsidRPr="00DB1522" w:rsidDel="00E474A7">
          <w:rPr>
            <w:color w:val="0000FF"/>
          </w:rPr>
          <w:delText>self</w:delText>
        </w:r>
        <w:r w:rsidRPr="00DB1522" w:rsidDel="00E474A7">
          <w:delText xml:space="preserve">.t_samecap / </w:delText>
        </w:r>
        <w:r w:rsidRPr="00DB1522" w:rsidDel="00E474A7">
          <w:rPr>
            <w:color w:val="0000FF"/>
          </w:rPr>
          <w:delText>self</w:delText>
        </w:r>
        <w:r w:rsidRPr="00DB1522" w:rsidDel="00E474A7">
          <w:delText xml:space="preserve">.i_samecap, </w:delText>
        </w:r>
        <w:r w:rsidRPr="00DB1522" w:rsidDel="00E474A7">
          <w:rPr>
            <w:color w:val="09885A"/>
          </w:rPr>
          <w:delText>4</w:delText>
        </w:r>
        <w:r w:rsidRPr="00DB1522" w:rsidDel="00E474A7">
          <w:delText xml:space="preserve">)) + </w:delText>
        </w:r>
        <w:r w:rsidRPr="00DB1522" w:rsidDel="00E474A7">
          <w:rPr>
            <w:color w:val="A31515"/>
          </w:rPr>
          <w:delText>" s"</w:delText>
        </w:r>
        <w:r w:rsidRPr="00DB1522" w:rsidDel="00E474A7">
          <w:delText>)</w:delText>
        </w:r>
      </w:del>
    </w:p>
    <w:p w14:paraId="753F6238" w14:textId="662F8297" w:rsidR="00DB1522" w:rsidRPr="00DB1522" w:rsidDel="00E474A7" w:rsidRDefault="00DB1522" w:rsidP="00DE23F9">
      <w:pPr>
        <w:ind w:firstLine="0"/>
        <w:rPr>
          <w:del w:id="597" w:author="Autor"/>
          <w:lang w:val="en-US"/>
        </w:rPr>
      </w:pPr>
      <w:del w:id="598" w:author="Autor">
        <w:r w:rsidRPr="00DB1522" w:rsidDel="00E474A7">
          <w:delText xml:space="preserve">        </w:delText>
        </w:r>
        <w:r w:rsidRPr="00DB1522" w:rsidDel="00E474A7">
          <w:rPr>
            <w:color w:val="AF00DB"/>
            <w:lang w:val="en-US"/>
          </w:rPr>
          <w:delText>except</w:delText>
        </w:r>
        <w:r w:rsidRPr="00DB1522" w:rsidDel="00E474A7">
          <w:rPr>
            <w:lang w:val="en-US"/>
          </w:rPr>
          <w:delText>:</w:delText>
        </w:r>
      </w:del>
    </w:p>
    <w:p w14:paraId="1BA7E7B2" w14:textId="3688A5AD" w:rsidR="00DB1522" w:rsidRPr="00DB1522" w:rsidDel="00E474A7" w:rsidRDefault="00DB1522" w:rsidP="00DE23F9">
      <w:pPr>
        <w:ind w:firstLine="0"/>
        <w:rPr>
          <w:del w:id="599" w:author="Autor"/>
          <w:lang w:val="en-US"/>
        </w:rPr>
      </w:pPr>
      <w:del w:id="600" w:author="Autor">
        <w:r w:rsidRPr="00DB1522" w:rsidDel="00E474A7">
          <w:rPr>
            <w:lang w:val="en-US"/>
          </w:rPr>
          <w:delText xml:space="preserve">            </w:delText>
        </w:r>
        <w:r w:rsidRPr="00DB1522" w:rsidDel="00E474A7">
          <w:rPr>
            <w:color w:val="AF00DB"/>
            <w:lang w:val="en-US"/>
          </w:rPr>
          <w:delText>pass</w:delText>
        </w:r>
      </w:del>
    </w:p>
    <w:p w14:paraId="13705A21" w14:textId="48DE01D6" w:rsidR="00DB1522" w:rsidRPr="00DB1522" w:rsidDel="00E474A7" w:rsidRDefault="00DB1522" w:rsidP="00DE23F9">
      <w:pPr>
        <w:ind w:firstLine="0"/>
        <w:rPr>
          <w:del w:id="601" w:author="Autor"/>
          <w:lang w:val="en-US"/>
        </w:rPr>
      </w:pPr>
      <w:del w:id="602" w:author="Autor">
        <w:r w:rsidRPr="00DB1522" w:rsidDel="00E474A7">
          <w:rPr>
            <w:lang w:val="en-US"/>
          </w:rPr>
          <w:delText xml:space="preserve">        </w:delText>
        </w:r>
        <w:r w:rsidRPr="00DB1522" w:rsidDel="00E474A7">
          <w:rPr>
            <w:color w:val="AF00DB"/>
            <w:lang w:val="en-US"/>
          </w:rPr>
          <w:delText>try</w:delText>
        </w:r>
        <w:r w:rsidRPr="00DB1522" w:rsidDel="00E474A7">
          <w:rPr>
            <w:lang w:val="en-US"/>
          </w:rPr>
          <w:delText>:</w:delText>
        </w:r>
      </w:del>
    </w:p>
    <w:p w14:paraId="583E5BE2" w14:textId="13AA81C4" w:rsidR="00DB1522" w:rsidRPr="00DB1522" w:rsidDel="00E474A7" w:rsidRDefault="00DB1522" w:rsidP="00DE23F9">
      <w:pPr>
        <w:ind w:firstLine="0"/>
        <w:rPr>
          <w:del w:id="603" w:author="Autor"/>
          <w:lang w:val="en-US"/>
        </w:rPr>
      </w:pPr>
      <w:del w:id="604"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"Corpo tampo: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.t_wallcap, </w:delText>
        </w:r>
        <w:r w:rsidRPr="00DB1522" w:rsidDel="00E474A7">
          <w:rPr>
            <w:color w:val="09885A"/>
            <w:lang w:val="en-US"/>
          </w:rPr>
          <w:delText>3</w:delText>
        </w:r>
        <w:r w:rsidRPr="00DB1522" w:rsidDel="00E474A7">
          <w:rPr>
            <w:lang w:val="en-US"/>
          </w:rPr>
          <w:delText>)) +</w:delText>
        </w:r>
      </w:del>
    </w:p>
    <w:p w14:paraId="6B57DA45" w14:textId="7B39FD55" w:rsidR="00DB1522" w:rsidRPr="00DB1522" w:rsidDel="00E474A7" w:rsidRDefault="00DB1522" w:rsidP="00DE23F9">
      <w:pPr>
        <w:ind w:firstLine="0"/>
        <w:rPr>
          <w:del w:id="605" w:author="Autor"/>
          <w:lang w:val="en-US"/>
        </w:rPr>
      </w:pPr>
      <w:del w:id="606" w:author="Autor">
        <w:r w:rsidRPr="00DB1522" w:rsidDel="00E474A7">
          <w:rPr>
            <w:lang w:val="en-US"/>
          </w:rPr>
          <w:delText xml:space="preserve">                  </w:delText>
        </w:r>
        <w:r w:rsidRPr="00DB1522" w:rsidDel="00E474A7">
          <w:rPr>
            <w:color w:val="A31515"/>
            <w:lang w:val="en-US"/>
          </w:rPr>
          <w:delText>" em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.i_wallcap) + </w:delText>
        </w:r>
        <w:r w:rsidRPr="00DB1522" w:rsidDel="00E474A7">
          <w:rPr>
            <w:color w:val="A31515"/>
            <w:lang w:val="en-US"/>
          </w:rPr>
          <w:delText>" avaliações / tempo médio: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.t_wallcap / </w:delText>
        </w:r>
        <w:r w:rsidRPr="00DB1522" w:rsidDel="00E474A7">
          <w:rPr>
            <w:color w:val="0000FF"/>
            <w:lang w:val="en-US"/>
          </w:rPr>
          <w:delText>self</w:delText>
        </w:r>
        <w:r w:rsidRPr="00DB1522" w:rsidDel="00E474A7">
          <w:rPr>
            <w:lang w:val="en-US"/>
          </w:rPr>
          <w:delText xml:space="preserve">.i_wallcap, </w:delText>
        </w:r>
        <w:r w:rsidRPr="00DB1522" w:rsidDel="00E474A7">
          <w:rPr>
            <w:color w:val="09885A"/>
            <w:lang w:val="en-US"/>
          </w:rPr>
          <w:delText>4</w:delText>
        </w:r>
        <w:r w:rsidRPr="00DB1522" w:rsidDel="00E474A7">
          <w:rPr>
            <w:lang w:val="en-US"/>
          </w:rPr>
          <w:delText xml:space="preserve">)) + </w:delText>
        </w:r>
        <w:r w:rsidRPr="00DB1522" w:rsidDel="00E474A7">
          <w:rPr>
            <w:color w:val="A31515"/>
            <w:lang w:val="en-US"/>
          </w:rPr>
          <w:delText>" s"</w:delText>
        </w:r>
        <w:r w:rsidRPr="00DB1522" w:rsidDel="00E474A7">
          <w:rPr>
            <w:lang w:val="en-US"/>
          </w:rPr>
          <w:delText>)</w:delText>
        </w:r>
      </w:del>
    </w:p>
    <w:p w14:paraId="245D7BDC" w14:textId="1CC5258D" w:rsidR="00DB1522" w:rsidRPr="00DB1522" w:rsidDel="00E474A7" w:rsidRDefault="00DB1522" w:rsidP="00DE23F9">
      <w:pPr>
        <w:ind w:firstLine="0"/>
        <w:rPr>
          <w:del w:id="607" w:author="Autor"/>
          <w:lang w:val="en-US"/>
        </w:rPr>
      </w:pPr>
      <w:del w:id="608" w:author="Autor">
        <w:r w:rsidRPr="00DB1522" w:rsidDel="00E474A7">
          <w:rPr>
            <w:lang w:val="en-US"/>
          </w:rPr>
          <w:delText xml:space="preserve">        </w:delText>
        </w:r>
        <w:r w:rsidRPr="00DB1522" w:rsidDel="00E474A7">
          <w:rPr>
            <w:color w:val="AF00DB"/>
            <w:lang w:val="en-US"/>
          </w:rPr>
          <w:delText>except</w:delText>
        </w:r>
        <w:r w:rsidRPr="00DB1522" w:rsidDel="00E474A7">
          <w:rPr>
            <w:lang w:val="en-US"/>
          </w:rPr>
          <w:delText>:</w:delText>
        </w:r>
      </w:del>
    </w:p>
    <w:p w14:paraId="316564E4" w14:textId="5D32F6A5" w:rsidR="00DB1522" w:rsidRPr="00DB1522" w:rsidDel="00E474A7" w:rsidRDefault="00DB1522" w:rsidP="00DE23F9">
      <w:pPr>
        <w:ind w:firstLine="0"/>
        <w:rPr>
          <w:del w:id="609" w:author="Autor"/>
          <w:lang w:val="en-US"/>
        </w:rPr>
      </w:pPr>
      <w:del w:id="610" w:author="Autor">
        <w:r w:rsidRPr="00DB1522" w:rsidDel="00E474A7">
          <w:rPr>
            <w:lang w:val="en-US"/>
          </w:rPr>
          <w:delText xml:space="preserve">            </w:delText>
        </w:r>
        <w:r w:rsidRPr="00DB1522" w:rsidDel="00E474A7">
          <w:rPr>
            <w:color w:val="AF00DB"/>
            <w:lang w:val="en-US"/>
          </w:rPr>
          <w:delText>pass</w:delText>
        </w:r>
      </w:del>
    </w:p>
    <w:p w14:paraId="19DC3AA0" w14:textId="0A4EF7D9" w:rsidR="00DB1522" w:rsidRPr="00DB1522" w:rsidDel="00E474A7" w:rsidRDefault="00DB1522" w:rsidP="00DE23F9">
      <w:pPr>
        <w:ind w:firstLine="0"/>
        <w:rPr>
          <w:del w:id="611" w:author="Autor"/>
          <w:lang w:val="en-US"/>
        </w:rPr>
      </w:pPr>
      <w:del w:id="612" w:author="Autor">
        <w:r w:rsidRPr="00DB1522" w:rsidDel="00E474A7">
          <w:rPr>
            <w:lang w:val="en-US"/>
          </w:rPr>
          <w:delText xml:space="preserve">        </w:delText>
        </w:r>
        <w:r w:rsidRPr="00DB1522" w:rsidDel="00E474A7">
          <w:rPr>
            <w:color w:val="AF00DB"/>
            <w:lang w:val="en-US"/>
          </w:rPr>
          <w:delText>try</w:delText>
        </w:r>
        <w:r w:rsidRPr="00DB1522" w:rsidDel="00E474A7">
          <w:rPr>
            <w:lang w:val="en-US"/>
          </w:rPr>
          <w:delText>:</w:delText>
        </w:r>
      </w:del>
    </w:p>
    <w:p w14:paraId="30C1BDA7" w14:textId="3B44A463" w:rsidR="00DB1522" w:rsidRPr="00DB1522" w:rsidDel="00E474A7" w:rsidRDefault="00DB1522" w:rsidP="00DE23F9">
      <w:pPr>
        <w:ind w:firstLine="0"/>
        <w:rPr>
          <w:del w:id="613" w:author="Autor"/>
          <w:lang w:val="en-US"/>
        </w:rPr>
      </w:pPr>
      <w:del w:id="614"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"Tampo tampo: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.t_captocap, </w:delText>
        </w:r>
        <w:r w:rsidRPr="00DB1522" w:rsidDel="00E474A7">
          <w:rPr>
            <w:color w:val="09885A"/>
            <w:lang w:val="en-US"/>
          </w:rPr>
          <w:delText>3</w:delText>
        </w:r>
        <w:r w:rsidRPr="00DB1522" w:rsidDel="00E474A7">
          <w:rPr>
            <w:lang w:val="en-US"/>
          </w:rPr>
          <w:delText>)) +</w:delText>
        </w:r>
      </w:del>
    </w:p>
    <w:p w14:paraId="13958BFC" w14:textId="08538A1D" w:rsidR="00DB1522" w:rsidRPr="00DB1522" w:rsidDel="00E474A7" w:rsidRDefault="00DB1522" w:rsidP="00DE23F9">
      <w:pPr>
        <w:ind w:firstLine="0"/>
        <w:rPr>
          <w:del w:id="615" w:author="Autor"/>
        </w:rPr>
      </w:pPr>
      <w:del w:id="616" w:author="Autor">
        <w:r w:rsidRPr="00DB1522" w:rsidDel="00E474A7">
          <w:rPr>
            <w:lang w:val="en-US"/>
          </w:rPr>
          <w:delText xml:space="preserve">                  </w:delText>
        </w:r>
        <w:r w:rsidRPr="00DB1522" w:rsidDel="00E474A7">
          <w:rPr>
            <w:color w:val="A31515"/>
          </w:rPr>
          <w:delText>" em "</w:delText>
        </w:r>
        <w:r w:rsidRPr="00DB1522" w:rsidDel="00E474A7">
          <w:delText xml:space="preserve"> + </w:delText>
        </w:r>
        <w:r w:rsidRPr="00DB1522" w:rsidDel="00E474A7">
          <w:rPr>
            <w:color w:val="267F99"/>
          </w:rPr>
          <w:delText>str</w:delText>
        </w:r>
        <w:r w:rsidRPr="00DB1522" w:rsidDel="00E474A7">
          <w:delText>(</w:delText>
        </w:r>
        <w:r w:rsidRPr="00DB1522" w:rsidDel="00E474A7">
          <w:rPr>
            <w:color w:val="0000FF"/>
          </w:rPr>
          <w:delText>self</w:delText>
        </w:r>
        <w:r w:rsidRPr="00DB1522" w:rsidDel="00E474A7">
          <w:delText xml:space="preserve">.i_captocap) + </w:delText>
        </w:r>
        <w:r w:rsidRPr="00DB1522" w:rsidDel="00E474A7">
          <w:rPr>
            <w:color w:val="A31515"/>
          </w:rPr>
          <w:delText>" avaliações / tempo médio: "</w:delText>
        </w:r>
        <w:r w:rsidRPr="00DB1522" w:rsidDel="00E474A7">
          <w:delText xml:space="preserve"> + </w:delText>
        </w:r>
        <w:r w:rsidRPr="00DB1522" w:rsidDel="00E474A7">
          <w:rPr>
            <w:color w:val="267F99"/>
          </w:rPr>
          <w:delText>str</w:delText>
        </w:r>
        <w:r w:rsidRPr="00DB1522" w:rsidDel="00E474A7">
          <w:delText>(</w:delText>
        </w:r>
        <w:r w:rsidRPr="00DB1522" w:rsidDel="00E474A7">
          <w:rPr>
            <w:color w:val="795E26"/>
          </w:rPr>
          <w:delText>round</w:delText>
        </w:r>
        <w:r w:rsidRPr="00DB1522" w:rsidDel="00E474A7">
          <w:delText>(</w:delText>
        </w:r>
        <w:r w:rsidRPr="00DB1522" w:rsidDel="00E474A7">
          <w:rPr>
            <w:color w:val="0000FF"/>
          </w:rPr>
          <w:delText>self</w:delText>
        </w:r>
        <w:r w:rsidRPr="00DB1522" w:rsidDel="00E474A7">
          <w:delText xml:space="preserve">.t_captocap / </w:delText>
        </w:r>
        <w:r w:rsidRPr="00DB1522" w:rsidDel="00E474A7">
          <w:rPr>
            <w:color w:val="0000FF"/>
          </w:rPr>
          <w:delText>self</w:delText>
        </w:r>
        <w:r w:rsidRPr="00DB1522" w:rsidDel="00E474A7">
          <w:delText xml:space="preserve">.i_captocap, </w:delText>
        </w:r>
        <w:r w:rsidRPr="00DB1522" w:rsidDel="00E474A7">
          <w:rPr>
            <w:color w:val="09885A"/>
          </w:rPr>
          <w:delText>4</w:delText>
        </w:r>
        <w:r w:rsidRPr="00DB1522" w:rsidDel="00E474A7">
          <w:delText xml:space="preserve">)) + </w:delText>
        </w:r>
        <w:r w:rsidRPr="00DB1522" w:rsidDel="00E474A7">
          <w:rPr>
            <w:color w:val="A31515"/>
          </w:rPr>
          <w:delText>" s"</w:delText>
        </w:r>
        <w:r w:rsidRPr="00DB1522" w:rsidDel="00E474A7">
          <w:delText>)</w:delText>
        </w:r>
      </w:del>
    </w:p>
    <w:p w14:paraId="6B27EDA1" w14:textId="7CA533F1" w:rsidR="00DB1522" w:rsidRPr="00DB1522" w:rsidDel="00E474A7" w:rsidRDefault="00DB1522" w:rsidP="00DE23F9">
      <w:pPr>
        <w:ind w:firstLine="0"/>
        <w:rPr>
          <w:del w:id="617" w:author="Autor"/>
          <w:lang w:val="en-US"/>
        </w:rPr>
      </w:pPr>
      <w:del w:id="618" w:author="Autor">
        <w:r w:rsidRPr="00DB1522" w:rsidDel="00E474A7">
          <w:delText xml:space="preserve">        </w:delText>
        </w:r>
        <w:r w:rsidRPr="00DB1522" w:rsidDel="00E474A7">
          <w:rPr>
            <w:color w:val="AF00DB"/>
            <w:lang w:val="en-US"/>
          </w:rPr>
          <w:delText>except</w:delText>
        </w:r>
        <w:r w:rsidRPr="00DB1522" w:rsidDel="00E474A7">
          <w:rPr>
            <w:lang w:val="en-US"/>
          </w:rPr>
          <w:delText>:</w:delText>
        </w:r>
      </w:del>
    </w:p>
    <w:p w14:paraId="75D42455" w14:textId="552E39AE" w:rsidR="00DB1522" w:rsidRPr="00DB1522" w:rsidDel="00E474A7" w:rsidRDefault="00DB1522" w:rsidP="00DE23F9">
      <w:pPr>
        <w:ind w:firstLine="0"/>
        <w:rPr>
          <w:del w:id="619" w:author="Autor"/>
          <w:lang w:val="en-US"/>
        </w:rPr>
      </w:pPr>
      <w:del w:id="620" w:author="Autor">
        <w:r w:rsidRPr="00DB1522" w:rsidDel="00E474A7">
          <w:rPr>
            <w:lang w:val="en-US"/>
          </w:rPr>
          <w:delText xml:space="preserve">            </w:delText>
        </w:r>
        <w:r w:rsidRPr="00DB1522" w:rsidDel="00E474A7">
          <w:rPr>
            <w:color w:val="AF00DB"/>
            <w:lang w:val="en-US"/>
          </w:rPr>
          <w:delText>pass</w:delText>
        </w:r>
      </w:del>
    </w:p>
    <w:p w14:paraId="6682D1FA" w14:textId="5B989AD4" w:rsidR="00DB1522" w:rsidRPr="00DB1522" w:rsidDel="00E474A7" w:rsidRDefault="00DB1522" w:rsidP="00DE23F9">
      <w:pPr>
        <w:ind w:firstLine="0"/>
        <w:rPr>
          <w:del w:id="621" w:author="Autor"/>
          <w:lang w:val="en-US"/>
        </w:rPr>
      </w:pPr>
      <w:del w:id="622" w:author="Autor">
        <w:r w:rsidRPr="00DB1522" w:rsidDel="00E474A7">
          <w:rPr>
            <w:lang w:val="en-US"/>
          </w:rPr>
          <w:delText xml:space="preserve">        </w:delText>
        </w:r>
        <w:r w:rsidRPr="00DB1522" w:rsidDel="00E474A7">
          <w:rPr>
            <w:color w:val="AF00DB"/>
            <w:lang w:val="en-US"/>
          </w:rPr>
          <w:delText>try</w:delText>
        </w:r>
        <w:r w:rsidRPr="00DB1522" w:rsidDel="00E474A7">
          <w:rPr>
            <w:lang w:val="en-US"/>
          </w:rPr>
          <w:delText>:</w:delText>
        </w:r>
      </w:del>
    </w:p>
    <w:p w14:paraId="43BE62D3" w14:textId="3F07754B" w:rsidR="00DB1522" w:rsidRPr="00DB1522" w:rsidDel="00E474A7" w:rsidRDefault="00DB1522" w:rsidP="00DE23F9">
      <w:pPr>
        <w:ind w:firstLine="0"/>
        <w:rPr>
          <w:del w:id="623" w:author="Autor"/>
          <w:lang w:val="en-US"/>
        </w:rPr>
      </w:pPr>
      <w:del w:id="624"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"Corpo: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.t_wall, </w:delText>
        </w:r>
        <w:r w:rsidRPr="00DB1522" w:rsidDel="00E474A7">
          <w:rPr>
            <w:color w:val="09885A"/>
            <w:lang w:val="en-US"/>
          </w:rPr>
          <w:delText>3</w:delText>
        </w:r>
        <w:r w:rsidRPr="00DB1522" w:rsidDel="00E474A7">
          <w:rPr>
            <w:lang w:val="en-US"/>
          </w:rPr>
          <w:delText>)) +</w:delText>
        </w:r>
      </w:del>
    </w:p>
    <w:p w14:paraId="79E20DEB" w14:textId="053E1B31" w:rsidR="00DB1522" w:rsidRPr="00DB1522" w:rsidDel="00E474A7" w:rsidRDefault="00DB1522" w:rsidP="00DE23F9">
      <w:pPr>
        <w:ind w:firstLine="0"/>
        <w:rPr>
          <w:del w:id="625" w:author="Autor"/>
          <w:lang w:val="en-US"/>
        </w:rPr>
      </w:pPr>
      <w:del w:id="626" w:author="Autor">
        <w:r w:rsidRPr="00DB1522" w:rsidDel="00E474A7">
          <w:rPr>
            <w:lang w:val="en-US"/>
          </w:rPr>
          <w:delText xml:space="preserve">                  </w:delText>
        </w:r>
        <w:r w:rsidRPr="00DB1522" w:rsidDel="00E474A7">
          <w:rPr>
            <w:color w:val="A31515"/>
            <w:lang w:val="en-US"/>
          </w:rPr>
          <w:delText>" em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.i_wall) + </w:delText>
        </w:r>
        <w:r w:rsidRPr="00DB1522" w:rsidDel="00E474A7">
          <w:rPr>
            <w:color w:val="A31515"/>
            <w:lang w:val="en-US"/>
          </w:rPr>
          <w:delText>" avaliações / tempo médio: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w:delText>
        </w:r>
        <w:r w:rsidRPr="00DB1522" w:rsidDel="00E474A7">
          <w:rPr>
            <w:color w:val="795E26"/>
            <w:lang w:val="en-US"/>
          </w:rPr>
          <w:delText>round</w:delText>
        </w:r>
        <w:r w:rsidRPr="00DB1522" w:rsidDel="00E474A7">
          <w:rPr>
            <w:lang w:val="en-US"/>
          </w:rPr>
          <w:delText>(</w:delText>
        </w:r>
        <w:r w:rsidRPr="00DB1522" w:rsidDel="00E474A7">
          <w:rPr>
            <w:color w:val="0000FF"/>
            <w:lang w:val="en-US"/>
          </w:rPr>
          <w:delText>self</w:delText>
        </w:r>
        <w:r w:rsidRPr="00DB1522" w:rsidDel="00E474A7">
          <w:rPr>
            <w:lang w:val="en-US"/>
          </w:rPr>
          <w:delText xml:space="preserve">.t_wall / </w:delText>
        </w:r>
        <w:r w:rsidRPr="00DB1522" w:rsidDel="00E474A7">
          <w:rPr>
            <w:color w:val="0000FF"/>
            <w:lang w:val="en-US"/>
          </w:rPr>
          <w:delText>self</w:delText>
        </w:r>
        <w:r w:rsidRPr="00DB1522" w:rsidDel="00E474A7">
          <w:rPr>
            <w:lang w:val="en-US"/>
          </w:rPr>
          <w:delText xml:space="preserve">.i_wall, </w:delText>
        </w:r>
        <w:r w:rsidRPr="00DB1522" w:rsidDel="00E474A7">
          <w:rPr>
            <w:color w:val="09885A"/>
            <w:lang w:val="en-US"/>
          </w:rPr>
          <w:delText>4</w:delText>
        </w:r>
        <w:r w:rsidRPr="00DB1522" w:rsidDel="00E474A7">
          <w:rPr>
            <w:lang w:val="en-US"/>
          </w:rPr>
          <w:delText xml:space="preserve">)) + </w:delText>
        </w:r>
        <w:r w:rsidRPr="00DB1522" w:rsidDel="00E474A7">
          <w:rPr>
            <w:color w:val="A31515"/>
            <w:lang w:val="en-US"/>
          </w:rPr>
          <w:delText>" s"</w:delText>
        </w:r>
        <w:r w:rsidRPr="00DB1522" w:rsidDel="00E474A7">
          <w:rPr>
            <w:lang w:val="en-US"/>
          </w:rPr>
          <w:delText>)</w:delText>
        </w:r>
      </w:del>
    </w:p>
    <w:p w14:paraId="703CE555" w14:textId="5CD52FB9" w:rsidR="00DB1522" w:rsidRPr="00DB1522" w:rsidDel="00E474A7" w:rsidRDefault="00DB1522" w:rsidP="00DE23F9">
      <w:pPr>
        <w:ind w:firstLine="0"/>
        <w:rPr>
          <w:del w:id="627" w:author="Autor"/>
          <w:lang w:val="en-US"/>
        </w:rPr>
      </w:pPr>
      <w:del w:id="628" w:author="Autor">
        <w:r w:rsidRPr="00DB1522" w:rsidDel="00E474A7">
          <w:rPr>
            <w:lang w:val="en-US"/>
          </w:rPr>
          <w:delText xml:space="preserve">        </w:delText>
        </w:r>
        <w:r w:rsidRPr="00DB1522" w:rsidDel="00E474A7">
          <w:rPr>
            <w:color w:val="AF00DB"/>
            <w:lang w:val="en-US"/>
          </w:rPr>
          <w:delText>except</w:delText>
        </w:r>
        <w:r w:rsidRPr="00DB1522" w:rsidDel="00E474A7">
          <w:rPr>
            <w:lang w:val="en-US"/>
          </w:rPr>
          <w:delText>:</w:delText>
        </w:r>
      </w:del>
    </w:p>
    <w:p w14:paraId="6B36DC8C" w14:textId="4A259C06" w:rsidR="00DB1522" w:rsidRPr="00DB1522" w:rsidDel="00E474A7" w:rsidRDefault="00DB1522" w:rsidP="00DE23F9">
      <w:pPr>
        <w:ind w:firstLine="0"/>
        <w:rPr>
          <w:del w:id="629" w:author="Autor"/>
          <w:lang w:val="en-US"/>
        </w:rPr>
      </w:pPr>
      <w:del w:id="630" w:author="Autor">
        <w:r w:rsidRPr="00DB1522" w:rsidDel="00E474A7">
          <w:rPr>
            <w:lang w:val="en-US"/>
          </w:rPr>
          <w:delText xml:space="preserve">            </w:delText>
        </w:r>
        <w:r w:rsidRPr="00DB1522" w:rsidDel="00E474A7">
          <w:rPr>
            <w:color w:val="AF00DB"/>
            <w:lang w:val="en-US"/>
          </w:rPr>
          <w:delText>pass</w:delText>
        </w:r>
      </w:del>
    </w:p>
    <w:p w14:paraId="32B7CBA4" w14:textId="1FDF66DA" w:rsidR="00DB1522" w:rsidRPr="00DB1522" w:rsidDel="00E474A7" w:rsidRDefault="00DB1522" w:rsidP="00DE23F9">
      <w:pPr>
        <w:ind w:firstLine="0"/>
        <w:rPr>
          <w:del w:id="631" w:author="Autor"/>
          <w:lang w:val="en-US"/>
        </w:rPr>
      </w:pPr>
    </w:p>
    <w:p w14:paraId="500C11E4" w14:textId="1464FB86" w:rsidR="00DB1522" w:rsidRPr="00DB1522" w:rsidDel="00E474A7" w:rsidRDefault="00DB1522" w:rsidP="00DE23F9">
      <w:pPr>
        <w:ind w:firstLine="0"/>
        <w:rPr>
          <w:del w:id="632" w:author="Autor"/>
          <w:lang w:val="en-US"/>
        </w:rPr>
      </w:pPr>
      <w:del w:id="633"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w:delText>
        </w:r>
        <w:r w:rsidRPr="00DB1522" w:rsidDel="00E474A7">
          <w:rPr>
            <w:color w:val="FF0000"/>
            <w:lang w:val="en-US"/>
          </w:rPr>
          <w:delText>\n</w:delText>
        </w:r>
        <w:r w:rsidRPr="00DB1522" w:rsidDel="00E474A7">
          <w:rPr>
            <w:color w:val="A31515"/>
            <w:lang w:val="en-US"/>
          </w:rPr>
          <w:delText>"</w:delText>
        </w:r>
        <w:r w:rsidRPr="00DB1522" w:rsidDel="00E474A7">
          <w:rPr>
            <w:lang w:val="en-US"/>
          </w:rPr>
          <w:delText>)</w:delText>
        </w:r>
      </w:del>
    </w:p>
    <w:p w14:paraId="7A174452" w14:textId="0111EE78" w:rsidR="00DB1522" w:rsidRPr="00DB1522" w:rsidDel="00E474A7" w:rsidRDefault="00DB1522" w:rsidP="00DE23F9">
      <w:pPr>
        <w:ind w:firstLine="0"/>
        <w:rPr>
          <w:del w:id="634" w:author="Autor"/>
          <w:lang w:val="en-US"/>
        </w:rPr>
      </w:pPr>
    </w:p>
    <w:p w14:paraId="69A4FE97" w14:textId="7C02035C" w:rsidR="00DB1522" w:rsidRPr="00DB1522" w:rsidDel="00E474A7" w:rsidRDefault="00DB1522" w:rsidP="00DE23F9">
      <w:pPr>
        <w:ind w:firstLine="0"/>
        <w:rPr>
          <w:del w:id="635" w:author="Autor"/>
          <w:lang w:val="en-US"/>
        </w:rPr>
      </w:pPr>
      <w:del w:id="636" w:author="Autor">
        <w:r w:rsidRPr="00DB1522" w:rsidDel="00E474A7">
          <w:rPr>
            <w:lang w:val="en-US"/>
          </w:rPr>
          <w:delText xml:space="preserve">    </w:delText>
        </w:r>
        <w:r w:rsidRPr="00DB1522" w:rsidDel="00E474A7">
          <w:rPr>
            <w:color w:val="008000"/>
            <w:lang w:val="en-US"/>
          </w:rPr>
          <w:delText># Auxiliares</w:delText>
        </w:r>
      </w:del>
    </w:p>
    <w:p w14:paraId="79C7C9FB" w14:textId="3A17FCB1" w:rsidR="00DB1522" w:rsidRPr="00DB1522" w:rsidDel="00E474A7" w:rsidRDefault="00DB1522" w:rsidP="00DE23F9">
      <w:pPr>
        <w:ind w:firstLine="0"/>
        <w:rPr>
          <w:del w:id="637" w:author="Autor"/>
          <w:lang w:val="en-US"/>
        </w:rPr>
      </w:pPr>
      <w:del w:id="638"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__getSensorbyID</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ID</w:delText>
        </w:r>
        <w:r w:rsidRPr="00DB1522" w:rsidDel="00E474A7">
          <w:rPr>
            <w:lang w:val="en-US"/>
          </w:rPr>
          <w:delText>):</w:delText>
        </w:r>
      </w:del>
    </w:p>
    <w:p w14:paraId="009CAE4E" w14:textId="37669F1F" w:rsidR="00DB1522" w:rsidRPr="00DB1522" w:rsidDel="00E474A7" w:rsidRDefault="00DB1522" w:rsidP="00DE23F9">
      <w:pPr>
        <w:ind w:firstLine="0"/>
        <w:rPr>
          <w:del w:id="639" w:author="Autor"/>
          <w:lang w:val="en-US"/>
        </w:rPr>
      </w:pPr>
      <w:del w:id="640"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15D78D3A" w14:textId="11772037" w:rsidR="00DB1522" w:rsidRPr="00DB1522" w:rsidDel="00E474A7" w:rsidRDefault="00DB1522" w:rsidP="00DE23F9">
      <w:pPr>
        <w:ind w:firstLine="0"/>
        <w:rPr>
          <w:del w:id="641" w:author="Autor"/>
          <w:lang w:val="en-US"/>
        </w:rPr>
      </w:pPr>
      <w:del w:id="642"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sensor.ID == ID:</w:delText>
        </w:r>
      </w:del>
    </w:p>
    <w:p w14:paraId="0951A7F7" w14:textId="0637DCE6" w:rsidR="00DB1522" w:rsidRPr="00DB1522" w:rsidDel="00E474A7" w:rsidRDefault="00DB1522" w:rsidP="00DE23F9">
      <w:pPr>
        <w:ind w:firstLine="0"/>
        <w:rPr>
          <w:del w:id="643" w:author="Autor"/>
          <w:lang w:val="en-US"/>
        </w:rPr>
      </w:pPr>
      <w:del w:id="644"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sensor</w:delText>
        </w:r>
      </w:del>
    </w:p>
    <w:p w14:paraId="1CA56F0F" w14:textId="282215C2" w:rsidR="00DB1522" w:rsidRPr="00DB1522" w:rsidDel="00E474A7" w:rsidRDefault="00DB1522" w:rsidP="00DE23F9">
      <w:pPr>
        <w:ind w:firstLine="0"/>
        <w:rPr>
          <w:del w:id="645" w:author="Autor"/>
          <w:lang w:val="en-US"/>
        </w:rPr>
      </w:pPr>
    </w:p>
    <w:p w14:paraId="11A256C0" w14:textId="6E7AB600" w:rsidR="00DB1522" w:rsidRPr="00DB1522" w:rsidDel="00E474A7" w:rsidRDefault="00DB1522" w:rsidP="00DE23F9">
      <w:pPr>
        <w:ind w:firstLine="0"/>
        <w:rPr>
          <w:del w:id="646" w:author="Autor"/>
          <w:lang w:val="en-US"/>
        </w:rPr>
      </w:pPr>
      <w:del w:id="647"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w:delText>
        </w:r>
        <w:r w:rsidRPr="00DB1522" w:rsidDel="00E474A7">
          <w:rPr>
            <w:color w:val="0000FF"/>
            <w:lang w:val="en-US"/>
          </w:rPr>
          <w:delText>None</w:delText>
        </w:r>
      </w:del>
    </w:p>
    <w:p w14:paraId="1BE6B9BD" w14:textId="74A50566" w:rsidR="00DB1522" w:rsidRPr="00DB1522" w:rsidDel="00E474A7" w:rsidRDefault="00DB1522" w:rsidP="00DE23F9">
      <w:pPr>
        <w:ind w:firstLine="0"/>
        <w:rPr>
          <w:del w:id="648" w:author="Autor"/>
          <w:lang w:val="en-US"/>
        </w:rPr>
      </w:pPr>
    </w:p>
    <w:p w14:paraId="7D704968" w14:textId="3EF087DA" w:rsidR="00DB1522" w:rsidRPr="00DB1522" w:rsidDel="00E474A7" w:rsidRDefault="00DB1522" w:rsidP="00DE23F9">
      <w:pPr>
        <w:ind w:firstLine="0"/>
        <w:rPr>
          <w:del w:id="649" w:author="Autor"/>
          <w:lang w:val="en-US"/>
        </w:rPr>
      </w:pPr>
      <w:del w:id="650"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__AuxCoords</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Coords</w:delText>
        </w:r>
        <w:r w:rsidRPr="00DB1522" w:rsidDel="00E474A7">
          <w:rPr>
            <w:lang w:val="en-US"/>
          </w:rPr>
          <w:delText>):</w:delText>
        </w:r>
      </w:del>
    </w:p>
    <w:p w14:paraId="57BD16C0" w14:textId="606080C2" w:rsidR="00DB1522" w:rsidRPr="008A1A92" w:rsidDel="00E474A7" w:rsidRDefault="00DB1522" w:rsidP="00DE23F9">
      <w:pPr>
        <w:ind w:firstLine="0"/>
        <w:rPr>
          <w:del w:id="651" w:author="Autor"/>
          <w:lang w:val="en-US"/>
        </w:rPr>
      </w:pPr>
      <w:del w:id="652" w:author="Autor">
        <w:r w:rsidRPr="00DB1522" w:rsidDel="00E474A7">
          <w:rPr>
            <w:lang w:val="en-US"/>
          </w:rPr>
          <w:delText xml:space="preserve">        </w:delText>
        </w:r>
        <w:r w:rsidRPr="008A1A92" w:rsidDel="00E474A7">
          <w:rPr>
            <w:color w:val="A31515"/>
            <w:lang w:val="en-US"/>
          </w:rPr>
          <w:delText>"""</w:delText>
        </w:r>
      </w:del>
    </w:p>
    <w:p w14:paraId="0C1E9EA4" w14:textId="28E30162" w:rsidR="00DB1522" w:rsidRPr="00DB1522" w:rsidDel="00E474A7" w:rsidRDefault="00DB1522" w:rsidP="00DE23F9">
      <w:pPr>
        <w:ind w:firstLine="0"/>
        <w:rPr>
          <w:del w:id="653" w:author="Autor"/>
        </w:rPr>
      </w:pPr>
      <w:del w:id="654" w:author="Autor">
        <w:r w:rsidRPr="008A1A92" w:rsidDel="00E474A7">
          <w:rPr>
            <w:color w:val="A31515"/>
            <w:lang w:val="en-US"/>
          </w:rPr>
          <w:delText xml:space="preserve">        </w:delText>
        </w:r>
        <w:r w:rsidRPr="00DB1522" w:rsidDel="00E474A7">
          <w:rPr>
            <w:color w:val="A31515"/>
          </w:rPr>
          <w:delText>Função para calcular as coordenadas auxliares (latitude e longitude) quando a coordenada estiver no tampo</w:delText>
        </w:r>
      </w:del>
    </w:p>
    <w:p w14:paraId="0DB8B9B8" w14:textId="3BC10F12" w:rsidR="00DB1522" w:rsidRPr="00DB1522" w:rsidDel="00E474A7" w:rsidRDefault="00DB1522" w:rsidP="00DE23F9">
      <w:pPr>
        <w:ind w:firstLine="0"/>
        <w:rPr>
          <w:del w:id="655" w:author="Autor"/>
          <w:lang w:val="en-US"/>
        </w:rPr>
      </w:pPr>
      <w:del w:id="656" w:author="Autor">
        <w:r w:rsidRPr="00DB1522" w:rsidDel="00E474A7">
          <w:rPr>
            <w:color w:val="A31515"/>
          </w:rPr>
          <w:delText xml:space="preserve">        </w:delText>
        </w:r>
        <w:r w:rsidRPr="00DB1522" w:rsidDel="00E474A7">
          <w:rPr>
            <w:color w:val="A31515"/>
            <w:lang w:val="en-US"/>
          </w:rPr>
          <w:delText>"""</w:delText>
        </w:r>
      </w:del>
    </w:p>
    <w:p w14:paraId="02B98DE8" w14:textId="28815156" w:rsidR="00DB1522" w:rsidRPr="00DB1522" w:rsidDel="00E474A7" w:rsidRDefault="00DB1522" w:rsidP="00DE23F9">
      <w:pPr>
        <w:ind w:firstLine="0"/>
        <w:rPr>
          <w:del w:id="657" w:author="Autor"/>
          <w:lang w:val="en-US"/>
        </w:rPr>
      </w:pPr>
      <w:del w:id="658"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Coords.Ycord &gt;= </w:delText>
        </w:r>
        <w:r w:rsidRPr="00DB1522" w:rsidDel="00E474A7">
          <w:rPr>
            <w:color w:val="0000FF"/>
            <w:lang w:val="en-US"/>
          </w:rPr>
          <w:delText>self</w:delText>
        </w:r>
        <w:r w:rsidRPr="00DB1522" w:rsidDel="00E474A7">
          <w:rPr>
            <w:lang w:val="en-US"/>
          </w:rPr>
          <w:delText xml:space="preserve">.height </w:delText>
        </w:r>
        <w:r w:rsidRPr="00DB1522" w:rsidDel="00E474A7">
          <w:rPr>
            <w:color w:val="0000FF"/>
            <w:lang w:val="en-US"/>
          </w:rPr>
          <w:delText>or</w:delText>
        </w:r>
        <w:r w:rsidRPr="00DB1522" w:rsidDel="00E474A7">
          <w:rPr>
            <w:lang w:val="en-US"/>
          </w:rPr>
          <w:delText xml:space="preserve"> Coords.Ycord &lt;= </w:delText>
        </w:r>
        <w:r w:rsidRPr="00DB1522" w:rsidDel="00E474A7">
          <w:rPr>
            <w:color w:val="09885A"/>
            <w:lang w:val="en-US"/>
          </w:rPr>
          <w:delText>0</w:delText>
        </w:r>
        <w:r w:rsidRPr="00DB1522" w:rsidDel="00E474A7">
          <w:rPr>
            <w:lang w:val="en-US"/>
          </w:rPr>
          <w:delText>:</w:delText>
        </w:r>
      </w:del>
    </w:p>
    <w:p w14:paraId="2385AA64" w14:textId="525B3F3F" w:rsidR="00DB1522" w:rsidRPr="00DB1522" w:rsidDel="00E474A7" w:rsidRDefault="00DB1522" w:rsidP="00DE23F9">
      <w:pPr>
        <w:ind w:firstLine="0"/>
        <w:rPr>
          <w:del w:id="659" w:author="Autor"/>
        </w:rPr>
      </w:pPr>
      <w:del w:id="660" w:author="Autor">
        <w:r w:rsidRPr="00DB1522" w:rsidDel="00E474A7">
          <w:rPr>
            <w:lang w:val="en-US"/>
          </w:rPr>
          <w:delText xml:space="preserve">            </w:delText>
        </w:r>
        <w:r w:rsidRPr="00DB1522" w:rsidDel="00E474A7">
          <w:rPr>
            <w:color w:val="AF00DB"/>
          </w:rPr>
          <w:delText>if</w:delText>
        </w:r>
        <w:r w:rsidRPr="00DB1522" w:rsidDel="00E474A7">
          <w:delText xml:space="preserve"> </w:delText>
        </w:r>
        <w:r w:rsidRPr="00DB1522" w:rsidDel="00E474A7">
          <w:rPr>
            <w:color w:val="0000FF"/>
          </w:rPr>
          <w:delText>self</w:delText>
        </w:r>
        <w:r w:rsidRPr="00DB1522" w:rsidDel="00E474A7">
          <w:delText xml:space="preserve">.CalcMode == </w:delText>
        </w:r>
        <w:r w:rsidRPr="00DB1522" w:rsidDel="00E474A7">
          <w:rPr>
            <w:color w:val="A31515"/>
          </w:rPr>
          <w:delText>'geodesic'</w:delText>
        </w:r>
        <w:r w:rsidRPr="00DB1522" w:rsidDel="00E474A7">
          <w:delText>:</w:delText>
        </w:r>
      </w:del>
    </w:p>
    <w:p w14:paraId="59E67F24" w14:textId="6DACD889" w:rsidR="00DB1522" w:rsidRPr="00DB1522" w:rsidDel="00E474A7" w:rsidRDefault="00DB1522" w:rsidP="00DE23F9">
      <w:pPr>
        <w:ind w:firstLine="0"/>
        <w:rPr>
          <w:del w:id="661" w:author="Autor"/>
        </w:rPr>
      </w:pPr>
      <w:del w:id="662" w:author="Autor">
        <w:r w:rsidRPr="00DB1522" w:rsidDel="00E474A7">
          <w:delText xml:space="preserve">                </w:delText>
        </w:r>
        <w:r w:rsidRPr="00DB1522" w:rsidDel="00E474A7">
          <w:rPr>
            <w:color w:val="A31515"/>
          </w:rPr>
          <w:delText>"""Calculo de variáveis auxiliares necessárias para o uso da geodésicas</w:delText>
        </w:r>
      </w:del>
    </w:p>
    <w:p w14:paraId="7AA87D7D" w14:textId="73CE9C71" w:rsidR="00DB1522" w:rsidRPr="00DB1522" w:rsidDel="00E474A7" w:rsidRDefault="00DB1522" w:rsidP="00DE23F9">
      <w:pPr>
        <w:ind w:firstLine="0"/>
        <w:rPr>
          <w:del w:id="663" w:author="Autor"/>
          <w:lang w:val="en-US"/>
        </w:rPr>
      </w:pPr>
      <w:del w:id="664" w:author="Autor">
        <w:r w:rsidRPr="00DB1522" w:rsidDel="00E474A7">
          <w:rPr>
            <w:color w:val="A31515"/>
          </w:rPr>
          <w:delText xml:space="preserve">                </w:delText>
        </w:r>
        <w:r w:rsidRPr="00DB1522" w:rsidDel="00E474A7">
          <w:rPr>
            <w:color w:val="A31515"/>
            <w:lang w:val="en-US"/>
          </w:rPr>
          <w:delText>"""</w:delText>
        </w:r>
      </w:del>
    </w:p>
    <w:p w14:paraId="2CE31674" w14:textId="58549BB4" w:rsidR="00DB1522" w:rsidRPr="00DB1522" w:rsidDel="00E474A7" w:rsidRDefault="00DB1522" w:rsidP="00DE23F9">
      <w:pPr>
        <w:ind w:firstLine="0"/>
        <w:rPr>
          <w:del w:id="665" w:author="Autor"/>
          <w:lang w:val="en-US"/>
        </w:rPr>
      </w:pPr>
    </w:p>
    <w:p w14:paraId="1EE1254D" w14:textId="7BBCC66D" w:rsidR="00DB1522" w:rsidRPr="00DB1522" w:rsidDel="00E474A7" w:rsidRDefault="00DB1522" w:rsidP="00DE23F9">
      <w:pPr>
        <w:ind w:firstLine="0"/>
        <w:rPr>
          <w:del w:id="666" w:author="Autor"/>
          <w:lang w:val="en-US"/>
        </w:rPr>
      </w:pPr>
      <w:del w:id="667" w:author="Autor">
        <w:r w:rsidRPr="00DB1522" w:rsidDel="00E474A7">
          <w:rPr>
            <w:lang w:val="en-US"/>
          </w:rPr>
          <w:delText xml:space="preserve">                lon = Coords.Xcord / (</w:delText>
        </w:r>
        <w:r w:rsidRPr="00DB1522" w:rsidDel="00E474A7">
          <w:rPr>
            <w:color w:val="0000FF"/>
            <w:lang w:val="en-US"/>
          </w:rPr>
          <w:delText>self</w:delText>
        </w:r>
        <w:r w:rsidRPr="00DB1522" w:rsidDel="00E474A7">
          <w:rPr>
            <w:lang w:val="en-US"/>
          </w:rPr>
          <w:delText xml:space="preserve">.diameter * m.pi) * </w:delText>
        </w:r>
        <w:r w:rsidRPr="00DB1522" w:rsidDel="00E474A7">
          <w:rPr>
            <w:color w:val="09885A"/>
            <w:lang w:val="en-US"/>
          </w:rPr>
          <w:delText>360</w:delText>
        </w:r>
        <w:r w:rsidRPr="00DB1522" w:rsidDel="00E474A7">
          <w:rPr>
            <w:lang w:val="en-US"/>
          </w:rPr>
          <w:delText xml:space="preserve"> - </w:delText>
        </w:r>
        <w:r w:rsidRPr="00DB1522" w:rsidDel="00E474A7">
          <w:rPr>
            <w:color w:val="09885A"/>
            <w:lang w:val="en-US"/>
          </w:rPr>
          <w:delText>180</w:delText>
        </w:r>
      </w:del>
    </w:p>
    <w:p w14:paraId="3E60C78D" w14:textId="5B8A8E47" w:rsidR="00DB1522" w:rsidRPr="00DB1522" w:rsidDel="00E474A7" w:rsidRDefault="00DB1522" w:rsidP="00DE23F9">
      <w:pPr>
        <w:ind w:firstLine="0"/>
        <w:rPr>
          <w:del w:id="668" w:author="Autor"/>
          <w:lang w:val="en-US"/>
        </w:rPr>
      </w:pPr>
      <w:del w:id="669"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Coords.Ycord &gt;= </w:delText>
        </w:r>
        <w:r w:rsidRPr="00DB1522" w:rsidDel="00E474A7">
          <w:rPr>
            <w:color w:val="0000FF"/>
            <w:lang w:val="en-US"/>
          </w:rPr>
          <w:delText>self</w:delText>
        </w:r>
        <w:r w:rsidRPr="00DB1522" w:rsidDel="00E474A7">
          <w:rPr>
            <w:lang w:val="en-US"/>
          </w:rPr>
          <w:delText>.height:</w:delText>
        </w:r>
      </w:del>
    </w:p>
    <w:p w14:paraId="21D43821" w14:textId="3606A12C" w:rsidR="00DB1522" w:rsidRPr="00DB1522" w:rsidDel="00E474A7" w:rsidRDefault="00DB1522" w:rsidP="00DE23F9">
      <w:pPr>
        <w:ind w:firstLine="0"/>
        <w:rPr>
          <w:del w:id="670" w:author="Autor"/>
          <w:lang w:val="en-US"/>
        </w:rPr>
      </w:pPr>
      <w:del w:id="671" w:author="Autor">
        <w:r w:rsidRPr="00DB1522" w:rsidDel="00E474A7">
          <w:rPr>
            <w:lang w:val="en-US"/>
          </w:rPr>
          <w:delText xml:space="preserve">                    Coords.SetCap(</w:delText>
        </w:r>
        <w:r w:rsidRPr="00DB1522" w:rsidDel="00E474A7">
          <w:rPr>
            <w:color w:val="A31515"/>
            <w:lang w:val="en-US"/>
          </w:rPr>
          <w:delText>"sup"</w:delText>
        </w:r>
        <w:r w:rsidRPr="00DB1522" w:rsidDel="00E474A7">
          <w:rPr>
            <w:lang w:val="en-US"/>
          </w:rPr>
          <w:delText>)</w:delText>
        </w:r>
      </w:del>
    </w:p>
    <w:p w14:paraId="6579FD89" w14:textId="16964D14" w:rsidR="00DB1522" w:rsidRPr="00DB1522" w:rsidDel="00E474A7" w:rsidRDefault="00DB1522" w:rsidP="00DE23F9">
      <w:pPr>
        <w:ind w:firstLine="0"/>
        <w:rPr>
          <w:del w:id="672" w:author="Autor"/>
          <w:lang w:val="en-US"/>
        </w:rPr>
      </w:pPr>
      <w:del w:id="673" w:author="Autor">
        <w:r w:rsidRPr="00DB1522" w:rsidDel="00E474A7">
          <w:rPr>
            <w:lang w:val="en-US"/>
          </w:rPr>
          <w:delText xml:space="preserve">                    s12 = Coords.Ycord - </w:delText>
        </w:r>
        <w:r w:rsidRPr="00DB1522" w:rsidDel="00E474A7">
          <w:rPr>
            <w:color w:val="0000FF"/>
            <w:lang w:val="en-US"/>
          </w:rPr>
          <w:delText>self</w:delText>
        </w:r>
        <w:r w:rsidRPr="00DB1522" w:rsidDel="00E474A7">
          <w:rPr>
            <w:lang w:val="en-US"/>
          </w:rPr>
          <w:delText>.height</w:delText>
        </w:r>
      </w:del>
    </w:p>
    <w:p w14:paraId="14006FC7" w14:textId="1D502119" w:rsidR="00DB1522" w:rsidRPr="00DB1522" w:rsidDel="00E474A7" w:rsidRDefault="00DB1522" w:rsidP="00DE23F9">
      <w:pPr>
        <w:ind w:firstLine="0"/>
        <w:rPr>
          <w:del w:id="674" w:author="Autor"/>
          <w:lang w:val="en-US"/>
        </w:rPr>
      </w:pPr>
      <w:del w:id="675"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6FCCD432" w14:textId="6318BCF8" w:rsidR="00DB1522" w:rsidRPr="00DB1522" w:rsidDel="00E474A7" w:rsidRDefault="00DB1522" w:rsidP="00DE23F9">
      <w:pPr>
        <w:ind w:firstLine="0"/>
        <w:rPr>
          <w:del w:id="676" w:author="Autor"/>
          <w:lang w:val="en-US"/>
        </w:rPr>
      </w:pPr>
      <w:del w:id="677" w:author="Autor">
        <w:r w:rsidRPr="00DB1522" w:rsidDel="00E474A7">
          <w:rPr>
            <w:lang w:val="en-US"/>
          </w:rPr>
          <w:delText xml:space="preserve">                    s12 = </w:delText>
        </w:r>
        <w:r w:rsidRPr="00DB1522" w:rsidDel="00E474A7">
          <w:rPr>
            <w:color w:val="795E26"/>
            <w:lang w:val="en-US"/>
          </w:rPr>
          <w:delText>abs</w:delText>
        </w:r>
        <w:r w:rsidRPr="00DB1522" w:rsidDel="00E474A7">
          <w:rPr>
            <w:lang w:val="en-US"/>
          </w:rPr>
          <w:delText>(Coords.Ycord)</w:delText>
        </w:r>
      </w:del>
    </w:p>
    <w:p w14:paraId="1FF57721" w14:textId="38B452AE" w:rsidR="00DB1522" w:rsidRPr="00DB1522" w:rsidDel="00E474A7" w:rsidRDefault="00DB1522" w:rsidP="00DE23F9">
      <w:pPr>
        <w:ind w:firstLine="0"/>
        <w:rPr>
          <w:del w:id="678" w:author="Autor"/>
          <w:lang w:val="en-US"/>
        </w:rPr>
      </w:pPr>
      <w:del w:id="679" w:author="Autor">
        <w:r w:rsidRPr="00DB1522" w:rsidDel="00E474A7">
          <w:rPr>
            <w:lang w:val="en-US"/>
          </w:rPr>
          <w:delText xml:space="preserve">                    Coords.SetCap(</w:delText>
        </w:r>
        <w:r w:rsidRPr="00DB1522" w:rsidDel="00E474A7">
          <w:rPr>
            <w:color w:val="A31515"/>
            <w:lang w:val="en-US"/>
          </w:rPr>
          <w:delText>"inf"</w:delText>
        </w:r>
        <w:r w:rsidRPr="00DB1522" w:rsidDel="00E474A7">
          <w:rPr>
            <w:lang w:val="en-US"/>
          </w:rPr>
          <w:delText>)</w:delText>
        </w:r>
      </w:del>
    </w:p>
    <w:p w14:paraId="26E7F54C" w14:textId="78D4A9DC" w:rsidR="00DB1522" w:rsidRPr="00DB1522" w:rsidDel="00E474A7" w:rsidRDefault="00DB1522" w:rsidP="00DE23F9">
      <w:pPr>
        <w:ind w:firstLine="0"/>
        <w:rPr>
          <w:del w:id="680" w:author="Autor"/>
          <w:lang w:val="en-US"/>
        </w:rPr>
      </w:pPr>
    </w:p>
    <w:p w14:paraId="2BBA22F4" w14:textId="2B158BF9" w:rsidR="00DB1522" w:rsidRPr="00DB1522" w:rsidDel="00E474A7" w:rsidRDefault="00DB1522" w:rsidP="00DE23F9">
      <w:pPr>
        <w:ind w:firstLine="0"/>
        <w:rPr>
          <w:del w:id="681" w:author="Autor"/>
          <w:lang w:val="en-US"/>
        </w:rPr>
      </w:pPr>
      <w:del w:id="682" w:author="Autor">
        <w:r w:rsidRPr="00DB1522" w:rsidDel="00E474A7">
          <w:rPr>
            <w:lang w:val="en-US"/>
          </w:rPr>
          <w:delText xml:space="preserve">                EndCap = </w:delText>
        </w:r>
        <w:r w:rsidRPr="00DB1522" w:rsidDel="00E474A7">
          <w:rPr>
            <w:color w:val="0000FF"/>
            <w:lang w:val="en-US"/>
          </w:rPr>
          <w:delText>self</w:delText>
        </w:r>
        <w:r w:rsidRPr="00DB1522" w:rsidDel="00E474A7">
          <w:rPr>
            <w:lang w:val="en-US"/>
          </w:rPr>
          <w:delText>.cap.Direct(</w:delText>
        </w:r>
        <w:r w:rsidRPr="00DB1522" w:rsidDel="00E474A7">
          <w:rPr>
            <w:color w:val="001080"/>
            <w:lang w:val="en-US"/>
          </w:rPr>
          <w:delText>lat1</w:delText>
        </w:r>
        <w:r w:rsidRPr="00DB1522" w:rsidDel="00E474A7">
          <w:rPr>
            <w:lang w:val="en-US"/>
          </w:rPr>
          <w:delText>=</w:delText>
        </w:r>
        <w:r w:rsidRPr="00DB1522" w:rsidDel="00E474A7">
          <w:rPr>
            <w:color w:val="09885A"/>
            <w:lang w:val="en-US"/>
          </w:rPr>
          <w:delText>0</w:delText>
        </w:r>
        <w:r w:rsidRPr="00DB1522" w:rsidDel="00E474A7">
          <w:rPr>
            <w:lang w:val="en-US"/>
          </w:rPr>
          <w:delText xml:space="preserve">, </w:delText>
        </w:r>
        <w:r w:rsidRPr="00DB1522" w:rsidDel="00E474A7">
          <w:rPr>
            <w:color w:val="001080"/>
            <w:lang w:val="en-US"/>
          </w:rPr>
          <w:delText>lon1</w:delText>
        </w:r>
        <w:r w:rsidRPr="00DB1522" w:rsidDel="00E474A7">
          <w:rPr>
            <w:lang w:val="en-US"/>
          </w:rPr>
          <w:delText xml:space="preserve">=lon, </w:delText>
        </w:r>
        <w:r w:rsidRPr="00DB1522" w:rsidDel="00E474A7">
          <w:rPr>
            <w:color w:val="001080"/>
            <w:lang w:val="en-US"/>
          </w:rPr>
          <w:delText>s12</w:delText>
        </w:r>
        <w:r w:rsidRPr="00DB1522" w:rsidDel="00E474A7">
          <w:rPr>
            <w:lang w:val="en-US"/>
          </w:rPr>
          <w:delText xml:space="preserve">=s12, </w:delText>
        </w:r>
        <w:r w:rsidRPr="00DB1522" w:rsidDel="00E474A7">
          <w:rPr>
            <w:color w:val="001080"/>
            <w:lang w:val="en-US"/>
          </w:rPr>
          <w:delText>azi1</w:delText>
        </w:r>
        <w:r w:rsidRPr="00DB1522" w:rsidDel="00E474A7">
          <w:rPr>
            <w:lang w:val="en-US"/>
          </w:rPr>
          <w:delText>=</w:delText>
        </w:r>
        <w:r w:rsidRPr="00DB1522" w:rsidDel="00E474A7">
          <w:rPr>
            <w:color w:val="09885A"/>
            <w:lang w:val="en-US"/>
          </w:rPr>
          <w:delText>0</w:delText>
        </w:r>
        <w:r w:rsidRPr="00DB1522" w:rsidDel="00E474A7">
          <w:rPr>
            <w:lang w:val="en-US"/>
          </w:rPr>
          <w:delText>)</w:delText>
        </w:r>
      </w:del>
    </w:p>
    <w:p w14:paraId="1EDBA2EA" w14:textId="132E1880" w:rsidR="00DB1522" w:rsidRPr="00DB1522" w:rsidDel="00E474A7" w:rsidRDefault="00DB1522" w:rsidP="00DE23F9">
      <w:pPr>
        <w:ind w:firstLine="0"/>
        <w:rPr>
          <w:del w:id="683" w:author="Autor"/>
          <w:lang w:val="en-US"/>
        </w:rPr>
      </w:pPr>
      <w:del w:id="684" w:author="Autor">
        <w:r w:rsidRPr="00DB1522" w:rsidDel="00E474A7">
          <w:rPr>
            <w:lang w:val="en-US"/>
          </w:rPr>
          <w:delText xml:space="preserve">                lat = EndCap.get(</w:delText>
        </w:r>
        <w:r w:rsidRPr="00DB1522" w:rsidDel="00E474A7">
          <w:rPr>
            <w:color w:val="A31515"/>
            <w:lang w:val="en-US"/>
          </w:rPr>
          <w:delText>"lat2"</w:delText>
        </w:r>
        <w:r w:rsidRPr="00DB1522" w:rsidDel="00E474A7">
          <w:rPr>
            <w:lang w:val="en-US"/>
          </w:rPr>
          <w:delText>)</w:delText>
        </w:r>
      </w:del>
    </w:p>
    <w:p w14:paraId="6B05AE4B" w14:textId="33F2B101" w:rsidR="00DB1522" w:rsidRPr="00DB1522" w:rsidDel="00E474A7" w:rsidRDefault="00DB1522" w:rsidP="00DE23F9">
      <w:pPr>
        <w:ind w:firstLine="0"/>
        <w:rPr>
          <w:del w:id="685" w:author="Autor"/>
          <w:lang w:val="en-US"/>
        </w:rPr>
      </w:pPr>
      <w:del w:id="686" w:author="Autor">
        <w:r w:rsidRPr="00DB1522" w:rsidDel="00E474A7">
          <w:rPr>
            <w:lang w:val="en-US"/>
          </w:rPr>
          <w:delText xml:space="preserve">                Coords.SetLat(lat)</w:delText>
        </w:r>
      </w:del>
    </w:p>
    <w:p w14:paraId="53FC516E" w14:textId="18F500BD" w:rsidR="00DB1522" w:rsidRPr="008A1A92" w:rsidDel="00E474A7" w:rsidRDefault="00DB1522" w:rsidP="00DE23F9">
      <w:pPr>
        <w:ind w:firstLine="0"/>
        <w:rPr>
          <w:del w:id="687" w:author="Autor"/>
        </w:rPr>
      </w:pPr>
      <w:del w:id="688" w:author="Autor">
        <w:r w:rsidRPr="00DB1522" w:rsidDel="00E474A7">
          <w:rPr>
            <w:lang w:val="en-US"/>
          </w:rPr>
          <w:delText xml:space="preserve">                </w:delText>
        </w:r>
        <w:r w:rsidRPr="008A1A92" w:rsidDel="00E474A7">
          <w:delText>Coords.SetLon(lon)</w:delText>
        </w:r>
      </w:del>
    </w:p>
    <w:p w14:paraId="11CCCF3E" w14:textId="5F9BE8F1" w:rsidR="00DB1522" w:rsidRPr="008A1A92" w:rsidDel="00E474A7" w:rsidRDefault="00DB1522" w:rsidP="00DE23F9">
      <w:pPr>
        <w:ind w:firstLine="0"/>
        <w:rPr>
          <w:del w:id="689" w:author="Autor"/>
        </w:rPr>
      </w:pPr>
      <w:del w:id="690" w:author="Autor">
        <w:r w:rsidRPr="008A1A92" w:rsidDel="00E474A7">
          <w:delText xml:space="preserve">            </w:delText>
        </w:r>
        <w:r w:rsidRPr="008A1A92" w:rsidDel="00E474A7">
          <w:rPr>
            <w:color w:val="AF00DB"/>
          </w:rPr>
          <w:delText>elif</w:delText>
        </w:r>
        <w:r w:rsidRPr="008A1A92" w:rsidDel="00E474A7">
          <w:delText xml:space="preserve"> </w:delText>
        </w:r>
        <w:r w:rsidRPr="008A1A92" w:rsidDel="00E474A7">
          <w:rPr>
            <w:color w:val="0000FF"/>
          </w:rPr>
          <w:delText>self</w:delText>
        </w:r>
        <w:r w:rsidRPr="008A1A92" w:rsidDel="00E474A7">
          <w:delText xml:space="preserve">.CalcMode == </w:delText>
        </w:r>
        <w:r w:rsidRPr="008A1A92" w:rsidDel="00E474A7">
          <w:rPr>
            <w:color w:val="A31515"/>
          </w:rPr>
          <w:delText>'section'</w:delText>
        </w:r>
        <w:r w:rsidRPr="008A1A92" w:rsidDel="00E474A7">
          <w:delText>:</w:delText>
        </w:r>
      </w:del>
    </w:p>
    <w:p w14:paraId="79372EAC" w14:textId="61C3DD15" w:rsidR="00DB1522" w:rsidRPr="00DB1522" w:rsidDel="00E474A7" w:rsidRDefault="00DB1522" w:rsidP="00DE23F9">
      <w:pPr>
        <w:ind w:firstLine="0"/>
        <w:rPr>
          <w:del w:id="691" w:author="Autor"/>
        </w:rPr>
      </w:pPr>
      <w:del w:id="692" w:author="Autor">
        <w:r w:rsidRPr="008A1A92" w:rsidDel="00E474A7">
          <w:delText xml:space="preserve">                </w:delText>
        </w:r>
        <w:r w:rsidRPr="00DB1522" w:rsidDel="00E474A7">
          <w:rPr>
            <w:color w:val="A31515"/>
          </w:rPr>
          <w:delText>"""Cálculo de variáveis auxiliares para o uso do seccionamento do tampo</w:delText>
        </w:r>
      </w:del>
    </w:p>
    <w:p w14:paraId="550682AE" w14:textId="420166EF" w:rsidR="00DB1522" w:rsidRPr="00DB1522" w:rsidDel="00E474A7" w:rsidRDefault="00DB1522" w:rsidP="00DE23F9">
      <w:pPr>
        <w:ind w:firstLine="0"/>
        <w:rPr>
          <w:del w:id="693" w:author="Autor"/>
          <w:lang w:val="en-US"/>
        </w:rPr>
      </w:pPr>
      <w:del w:id="694" w:author="Autor">
        <w:r w:rsidRPr="00DB1522" w:rsidDel="00E474A7">
          <w:rPr>
            <w:color w:val="A31515"/>
          </w:rPr>
          <w:delText xml:space="preserve">                </w:delText>
        </w:r>
        <w:r w:rsidRPr="00DB1522" w:rsidDel="00E474A7">
          <w:rPr>
            <w:color w:val="A31515"/>
            <w:lang w:val="en-US"/>
          </w:rPr>
          <w:delText>"""</w:delText>
        </w:r>
      </w:del>
    </w:p>
    <w:p w14:paraId="75D03356" w14:textId="48E59F27" w:rsidR="00DB1522" w:rsidRPr="00DB1522" w:rsidDel="00E474A7" w:rsidRDefault="00DB1522" w:rsidP="00DE23F9">
      <w:pPr>
        <w:ind w:firstLine="0"/>
        <w:rPr>
          <w:del w:id="695" w:author="Autor"/>
          <w:lang w:val="en-US"/>
        </w:rPr>
      </w:pPr>
      <w:del w:id="696" w:author="Autor">
        <w:r w:rsidRPr="00DB1522" w:rsidDel="00E474A7">
          <w:rPr>
            <w:lang w:val="en-US"/>
          </w:rPr>
          <w:delText xml:space="preserve">                lon = Coords.Xcord / (</w:delText>
        </w:r>
        <w:r w:rsidRPr="00DB1522" w:rsidDel="00E474A7">
          <w:rPr>
            <w:color w:val="0000FF"/>
            <w:lang w:val="en-US"/>
          </w:rPr>
          <w:delText>self</w:delText>
        </w:r>
        <w:r w:rsidRPr="00DB1522" w:rsidDel="00E474A7">
          <w:rPr>
            <w:lang w:val="en-US"/>
          </w:rPr>
          <w:delText xml:space="preserve">.diameter * m.pi) * </w:delText>
        </w:r>
        <w:r w:rsidRPr="00DB1522" w:rsidDel="00E474A7">
          <w:rPr>
            <w:color w:val="09885A"/>
            <w:lang w:val="en-US"/>
          </w:rPr>
          <w:delText>2</w:delText>
        </w:r>
        <w:r w:rsidRPr="00DB1522" w:rsidDel="00E474A7">
          <w:rPr>
            <w:lang w:val="en-US"/>
          </w:rPr>
          <w:delText xml:space="preserve"> * m.pi - m.pi</w:delText>
        </w:r>
      </w:del>
    </w:p>
    <w:p w14:paraId="4F4E5A2F" w14:textId="1ED2430E" w:rsidR="00DB1522" w:rsidRPr="00DB1522" w:rsidDel="00E474A7" w:rsidRDefault="00DB1522" w:rsidP="00DE23F9">
      <w:pPr>
        <w:ind w:firstLine="0"/>
        <w:rPr>
          <w:del w:id="697" w:author="Autor"/>
          <w:lang w:val="en-US"/>
        </w:rPr>
      </w:pPr>
      <w:del w:id="698"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Coords.Ycord &gt;= </w:delText>
        </w:r>
        <w:r w:rsidRPr="00DB1522" w:rsidDel="00E474A7">
          <w:rPr>
            <w:color w:val="0000FF"/>
            <w:lang w:val="en-US"/>
          </w:rPr>
          <w:delText>self</w:delText>
        </w:r>
        <w:r w:rsidRPr="00DB1522" w:rsidDel="00E474A7">
          <w:rPr>
            <w:lang w:val="en-US"/>
          </w:rPr>
          <w:delText>.height:</w:delText>
        </w:r>
      </w:del>
    </w:p>
    <w:p w14:paraId="0BE6A54E" w14:textId="190B96D6" w:rsidR="00DB1522" w:rsidRPr="00DB1522" w:rsidDel="00E474A7" w:rsidRDefault="00DB1522" w:rsidP="00DE23F9">
      <w:pPr>
        <w:ind w:firstLine="0"/>
        <w:rPr>
          <w:del w:id="699" w:author="Autor"/>
          <w:lang w:val="en-US"/>
        </w:rPr>
      </w:pPr>
      <w:del w:id="700" w:author="Autor">
        <w:r w:rsidRPr="00DB1522" w:rsidDel="00E474A7">
          <w:rPr>
            <w:lang w:val="en-US"/>
          </w:rPr>
          <w:delText xml:space="preserve">                    Coords.SetCap(</w:delText>
        </w:r>
        <w:r w:rsidRPr="00DB1522" w:rsidDel="00E474A7">
          <w:rPr>
            <w:color w:val="A31515"/>
            <w:lang w:val="en-US"/>
          </w:rPr>
          <w:delText>"sup"</w:delText>
        </w:r>
        <w:r w:rsidRPr="00DB1522" w:rsidDel="00E474A7">
          <w:rPr>
            <w:lang w:val="en-US"/>
          </w:rPr>
          <w:delText>)</w:delText>
        </w:r>
      </w:del>
    </w:p>
    <w:p w14:paraId="2A6047DA" w14:textId="6258BB82" w:rsidR="00DB1522" w:rsidRPr="00DB1522" w:rsidDel="00E474A7" w:rsidRDefault="00DB1522" w:rsidP="00DE23F9">
      <w:pPr>
        <w:ind w:firstLine="0"/>
        <w:rPr>
          <w:del w:id="701" w:author="Autor"/>
          <w:lang w:val="en-US"/>
        </w:rPr>
      </w:pPr>
      <w:del w:id="702" w:author="Autor">
        <w:r w:rsidRPr="00DB1522" w:rsidDel="00E474A7">
          <w:rPr>
            <w:lang w:val="en-US"/>
          </w:rPr>
          <w:delText xml:space="preserve">                    s = Coords.Ycord - </w:delText>
        </w:r>
        <w:r w:rsidRPr="00DB1522" w:rsidDel="00E474A7">
          <w:rPr>
            <w:color w:val="0000FF"/>
            <w:lang w:val="en-US"/>
          </w:rPr>
          <w:delText>self</w:delText>
        </w:r>
        <w:r w:rsidRPr="00DB1522" w:rsidDel="00E474A7">
          <w:rPr>
            <w:lang w:val="en-US"/>
          </w:rPr>
          <w:delText>.height</w:delText>
        </w:r>
      </w:del>
    </w:p>
    <w:p w14:paraId="4AB1379B" w14:textId="0518B481" w:rsidR="00DB1522" w:rsidRPr="00DB1522" w:rsidDel="00E474A7" w:rsidRDefault="00DB1522" w:rsidP="00DE23F9">
      <w:pPr>
        <w:ind w:firstLine="0"/>
        <w:rPr>
          <w:del w:id="703" w:author="Autor"/>
          <w:lang w:val="en-US"/>
        </w:rPr>
      </w:pPr>
      <w:del w:id="704"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0BAF251B" w14:textId="50CD67EF" w:rsidR="00DB1522" w:rsidRPr="00DB1522" w:rsidDel="00E474A7" w:rsidRDefault="00DB1522" w:rsidP="00DE23F9">
      <w:pPr>
        <w:ind w:firstLine="0"/>
        <w:rPr>
          <w:del w:id="705" w:author="Autor"/>
          <w:lang w:val="en-US"/>
        </w:rPr>
      </w:pPr>
      <w:del w:id="706" w:author="Autor">
        <w:r w:rsidRPr="00DB1522" w:rsidDel="00E474A7">
          <w:rPr>
            <w:lang w:val="en-US"/>
          </w:rPr>
          <w:delText xml:space="preserve">                    s = </w:delText>
        </w:r>
        <w:r w:rsidRPr="00DB1522" w:rsidDel="00E474A7">
          <w:rPr>
            <w:color w:val="795E26"/>
            <w:lang w:val="en-US"/>
          </w:rPr>
          <w:delText>abs</w:delText>
        </w:r>
        <w:r w:rsidRPr="00DB1522" w:rsidDel="00E474A7">
          <w:rPr>
            <w:lang w:val="en-US"/>
          </w:rPr>
          <w:delText>(Coords.Ycord)</w:delText>
        </w:r>
      </w:del>
    </w:p>
    <w:p w14:paraId="592F3095" w14:textId="49EE0450" w:rsidR="00DB1522" w:rsidRPr="008A1A92" w:rsidDel="00E474A7" w:rsidRDefault="00DB1522" w:rsidP="00DE23F9">
      <w:pPr>
        <w:ind w:firstLine="0"/>
        <w:rPr>
          <w:del w:id="707" w:author="Autor"/>
          <w:lang w:val="en-US"/>
        </w:rPr>
      </w:pPr>
      <w:del w:id="708" w:author="Autor">
        <w:r w:rsidRPr="00DB1522" w:rsidDel="00E474A7">
          <w:rPr>
            <w:lang w:val="en-US"/>
          </w:rPr>
          <w:delText xml:space="preserve">                    </w:delText>
        </w:r>
        <w:r w:rsidRPr="008A1A92" w:rsidDel="00E474A7">
          <w:rPr>
            <w:lang w:val="en-US"/>
          </w:rPr>
          <w:delText>Coords.SetCap(</w:delText>
        </w:r>
        <w:r w:rsidRPr="008A1A92" w:rsidDel="00E474A7">
          <w:rPr>
            <w:color w:val="A31515"/>
            <w:lang w:val="en-US"/>
          </w:rPr>
          <w:delText>"inf"</w:delText>
        </w:r>
        <w:r w:rsidRPr="008A1A92" w:rsidDel="00E474A7">
          <w:rPr>
            <w:lang w:val="en-US"/>
          </w:rPr>
          <w:delText>)</w:delText>
        </w:r>
      </w:del>
    </w:p>
    <w:p w14:paraId="0267B1AE" w14:textId="4B285252" w:rsidR="00DB1522" w:rsidRPr="008A1A92" w:rsidDel="00E474A7" w:rsidRDefault="00DB1522" w:rsidP="00DE23F9">
      <w:pPr>
        <w:ind w:firstLine="0"/>
        <w:rPr>
          <w:del w:id="709" w:author="Autor"/>
          <w:lang w:val="en-US"/>
        </w:rPr>
      </w:pPr>
    </w:p>
    <w:p w14:paraId="5F1802C0" w14:textId="1838D09A" w:rsidR="00DB1522" w:rsidRPr="00DB1522" w:rsidDel="00E474A7" w:rsidRDefault="00DB1522" w:rsidP="00DE23F9">
      <w:pPr>
        <w:ind w:firstLine="0"/>
        <w:rPr>
          <w:del w:id="710" w:author="Autor"/>
        </w:rPr>
      </w:pPr>
      <w:del w:id="711" w:author="Autor">
        <w:r w:rsidRPr="008A1A92" w:rsidDel="00E474A7">
          <w:rPr>
            <w:lang w:val="en-US"/>
          </w:rPr>
          <w:delText xml:space="preserve">                </w:delText>
        </w:r>
        <w:r w:rsidRPr="00DB1522" w:rsidDel="00E474A7">
          <w:delText xml:space="preserve">(R, z) = </w:delText>
        </w:r>
        <w:r w:rsidRPr="00DB1522" w:rsidDel="00E474A7">
          <w:rPr>
            <w:color w:val="0000FF"/>
          </w:rPr>
          <w:delText>self</w:delText>
        </w:r>
        <w:r w:rsidRPr="00DB1522" w:rsidDel="00E474A7">
          <w:delText>.__sectionPos(s)</w:delText>
        </w:r>
      </w:del>
    </w:p>
    <w:p w14:paraId="372E75D7" w14:textId="7F7122AE" w:rsidR="00DB1522" w:rsidRPr="00DB1522" w:rsidDel="00E474A7" w:rsidRDefault="00DB1522" w:rsidP="00DE23F9">
      <w:pPr>
        <w:ind w:firstLine="0"/>
        <w:rPr>
          <w:del w:id="712" w:author="Autor"/>
        </w:rPr>
      </w:pPr>
      <w:del w:id="713" w:author="Autor">
        <w:r w:rsidRPr="00DB1522" w:rsidDel="00E474A7">
          <w:delText xml:space="preserve">                R = </w:delText>
        </w:r>
        <w:r w:rsidRPr="00DB1522" w:rsidDel="00E474A7">
          <w:rPr>
            <w:color w:val="795E26"/>
          </w:rPr>
          <w:delText>abs</w:delText>
        </w:r>
        <w:r w:rsidRPr="00DB1522" w:rsidDel="00E474A7">
          <w:delText>(R)</w:delText>
        </w:r>
      </w:del>
    </w:p>
    <w:p w14:paraId="0C6B8DC7" w14:textId="324C73EF" w:rsidR="00DB1522" w:rsidRPr="00DB1522" w:rsidDel="00E474A7" w:rsidRDefault="00DB1522" w:rsidP="00DE23F9">
      <w:pPr>
        <w:ind w:firstLine="0"/>
        <w:rPr>
          <w:del w:id="714" w:author="Autor"/>
        </w:rPr>
      </w:pPr>
    </w:p>
    <w:p w14:paraId="152AC883" w14:textId="6EA77354" w:rsidR="00DB1522" w:rsidRPr="00DB1522" w:rsidDel="00E474A7" w:rsidRDefault="00DB1522" w:rsidP="00DE23F9">
      <w:pPr>
        <w:ind w:firstLine="0"/>
        <w:rPr>
          <w:del w:id="715" w:author="Autor"/>
        </w:rPr>
      </w:pPr>
      <w:del w:id="716" w:author="Autor">
        <w:r w:rsidRPr="00DB1522" w:rsidDel="00E474A7">
          <w:delText xml:space="preserve">                Coords.Xcap = R * m.cos(lon)</w:delText>
        </w:r>
      </w:del>
    </w:p>
    <w:p w14:paraId="255B0C6E" w14:textId="7E88639A" w:rsidR="00DB1522" w:rsidRPr="00DB1522" w:rsidDel="00E474A7" w:rsidRDefault="00DB1522" w:rsidP="00DE23F9">
      <w:pPr>
        <w:ind w:firstLine="0"/>
        <w:rPr>
          <w:del w:id="717" w:author="Autor"/>
          <w:lang w:val="en-US"/>
        </w:rPr>
      </w:pPr>
      <w:del w:id="718" w:author="Autor">
        <w:r w:rsidRPr="00DB1522" w:rsidDel="00E474A7">
          <w:delText xml:space="preserve">                </w:delText>
        </w:r>
        <w:r w:rsidRPr="00DB1522" w:rsidDel="00E474A7">
          <w:rPr>
            <w:lang w:val="en-US"/>
          </w:rPr>
          <w:delText>Coords.Ycap = R * m.sin(lon)</w:delText>
        </w:r>
      </w:del>
    </w:p>
    <w:p w14:paraId="30F88C56" w14:textId="3AC27200" w:rsidR="00DB1522" w:rsidRPr="00DB1522" w:rsidDel="00E474A7" w:rsidRDefault="00DB1522" w:rsidP="00DE23F9">
      <w:pPr>
        <w:ind w:firstLine="0"/>
        <w:rPr>
          <w:del w:id="719" w:author="Autor"/>
          <w:lang w:val="en-US"/>
        </w:rPr>
      </w:pPr>
      <w:del w:id="720" w:author="Autor">
        <w:r w:rsidRPr="00DB1522" w:rsidDel="00E474A7">
          <w:rPr>
            <w:lang w:val="en-US"/>
          </w:rPr>
          <w:delText xml:space="preserve">                Coords.Zcap = z</w:delText>
        </w:r>
      </w:del>
    </w:p>
    <w:p w14:paraId="4A2C97CF" w14:textId="509C2D96" w:rsidR="00DB1522" w:rsidRPr="00DB1522" w:rsidDel="00E474A7" w:rsidRDefault="00DB1522" w:rsidP="00DE23F9">
      <w:pPr>
        <w:ind w:firstLine="0"/>
        <w:rPr>
          <w:del w:id="721" w:author="Autor"/>
          <w:lang w:val="en-US"/>
        </w:rPr>
      </w:pPr>
    </w:p>
    <w:p w14:paraId="2BC8AE80" w14:textId="2CF955A3" w:rsidR="00DB1522" w:rsidRPr="00DB1522" w:rsidDel="00E474A7" w:rsidRDefault="00DB1522" w:rsidP="00DE23F9">
      <w:pPr>
        <w:ind w:firstLine="0"/>
        <w:rPr>
          <w:del w:id="722" w:author="Autor"/>
          <w:lang w:val="en-US"/>
        </w:rPr>
      </w:pPr>
      <w:del w:id="72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CDB3738" w14:textId="3F3BAFF0" w:rsidR="00DB1522" w:rsidRPr="00DB1522" w:rsidDel="00E474A7" w:rsidRDefault="00DB1522" w:rsidP="00DE23F9">
      <w:pPr>
        <w:ind w:firstLine="0"/>
        <w:rPr>
          <w:del w:id="724" w:author="Autor"/>
          <w:lang w:val="en-US"/>
        </w:rPr>
      </w:pPr>
      <w:del w:id="725"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"Modo inválido"</w:delText>
        </w:r>
        <w:r w:rsidRPr="00DB1522" w:rsidDel="00E474A7">
          <w:rPr>
            <w:lang w:val="en-US"/>
          </w:rPr>
          <w:delText>)</w:delText>
        </w:r>
      </w:del>
    </w:p>
    <w:p w14:paraId="10E24D91" w14:textId="6FD962FA" w:rsidR="00DB1522" w:rsidRPr="00DB1522" w:rsidDel="00E474A7" w:rsidRDefault="00DB1522" w:rsidP="00DE23F9">
      <w:pPr>
        <w:ind w:firstLine="0"/>
        <w:rPr>
          <w:del w:id="726" w:author="Autor"/>
          <w:lang w:val="en-US"/>
        </w:rPr>
      </w:pPr>
    </w:p>
    <w:p w14:paraId="54C66E92" w14:textId="37A21940" w:rsidR="00DB1522" w:rsidRPr="00DB1522" w:rsidDel="00E474A7" w:rsidRDefault="00DB1522" w:rsidP="00DE23F9">
      <w:pPr>
        <w:ind w:firstLine="0"/>
        <w:rPr>
          <w:del w:id="727" w:author="Autor"/>
          <w:lang w:val="en-US"/>
        </w:rPr>
      </w:pPr>
      <w:del w:id="728" w:author="Autor">
        <w:r w:rsidRPr="00DB1522" w:rsidDel="00E474A7">
          <w:rPr>
            <w:lang w:val="en-US"/>
          </w:rPr>
          <w:delText xml:space="preserve">            Coords.SetOnCap(</w:delText>
        </w:r>
        <w:r w:rsidRPr="00DB1522" w:rsidDel="00E474A7">
          <w:rPr>
            <w:color w:val="0000FF"/>
            <w:lang w:val="en-US"/>
          </w:rPr>
          <w:delText>True</w:delText>
        </w:r>
        <w:r w:rsidRPr="00DB1522" w:rsidDel="00E474A7">
          <w:rPr>
            <w:lang w:val="en-US"/>
          </w:rPr>
          <w:delText>)</w:delText>
        </w:r>
      </w:del>
    </w:p>
    <w:p w14:paraId="5B8CA809" w14:textId="6F6549F0" w:rsidR="00DB1522" w:rsidRPr="00DB1522" w:rsidDel="00E474A7" w:rsidRDefault="00DB1522" w:rsidP="00DE23F9">
      <w:pPr>
        <w:ind w:firstLine="0"/>
        <w:rPr>
          <w:del w:id="729" w:author="Autor"/>
          <w:lang w:val="en-US"/>
        </w:rPr>
      </w:pPr>
      <w:del w:id="730"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3E1748AC" w14:textId="610AAB68" w:rsidR="00DB1522" w:rsidRPr="00DB1522" w:rsidDel="00E474A7" w:rsidRDefault="00DB1522" w:rsidP="00DE23F9">
      <w:pPr>
        <w:ind w:firstLine="0"/>
        <w:rPr>
          <w:del w:id="731" w:author="Autor"/>
          <w:lang w:val="en-US"/>
        </w:rPr>
      </w:pPr>
      <w:del w:id="732" w:author="Autor">
        <w:r w:rsidRPr="00DB1522" w:rsidDel="00E474A7">
          <w:rPr>
            <w:lang w:val="en-US"/>
          </w:rPr>
          <w:delText xml:space="preserve">            Coords.SetOnCap(</w:delText>
        </w:r>
        <w:r w:rsidRPr="00DB1522" w:rsidDel="00E474A7">
          <w:rPr>
            <w:color w:val="0000FF"/>
            <w:lang w:val="en-US"/>
          </w:rPr>
          <w:delText>False</w:delText>
        </w:r>
        <w:r w:rsidRPr="00DB1522" w:rsidDel="00E474A7">
          <w:rPr>
            <w:lang w:val="en-US"/>
          </w:rPr>
          <w:delText>)</w:delText>
        </w:r>
      </w:del>
    </w:p>
    <w:p w14:paraId="1E4BBB70" w14:textId="715EA8FE" w:rsidR="00DB1522" w:rsidRPr="00DB1522" w:rsidDel="00E474A7" w:rsidRDefault="00DB1522" w:rsidP="00DE23F9">
      <w:pPr>
        <w:ind w:firstLine="0"/>
        <w:rPr>
          <w:del w:id="733" w:author="Autor"/>
          <w:lang w:val="en-US"/>
        </w:rPr>
      </w:pPr>
    </w:p>
    <w:p w14:paraId="5A628011" w14:textId="525167C4" w:rsidR="00DB1522" w:rsidRPr="00DB1522" w:rsidDel="00E474A7" w:rsidRDefault="00DB1522" w:rsidP="00DE23F9">
      <w:pPr>
        <w:ind w:firstLine="0"/>
        <w:rPr>
          <w:del w:id="734" w:author="Autor"/>
          <w:lang w:val="en-US"/>
        </w:rPr>
      </w:pPr>
      <w:del w:id="735"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__AllSensorsAuxCoords</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0FD7F7DA" w14:textId="31397056" w:rsidR="00DB1522" w:rsidRPr="00DB1522" w:rsidDel="00E474A7" w:rsidRDefault="00DB1522" w:rsidP="00DE23F9">
      <w:pPr>
        <w:ind w:firstLine="0"/>
        <w:rPr>
          <w:del w:id="736" w:author="Autor"/>
          <w:lang w:val="en-US"/>
        </w:rPr>
      </w:pPr>
      <w:del w:id="737"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6B4C1A58" w14:textId="6CBDD1FC" w:rsidR="00DB1522" w:rsidRPr="00DB1522" w:rsidDel="00E474A7" w:rsidRDefault="00DB1522" w:rsidP="00DE23F9">
      <w:pPr>
        <w:ind w:firstLine="0"/>
        <w:rPr>
          <w:del w:id="738" w:author="Autor"/>
          <w:lang w:val="en-US"/>
        </w:rPr>
      </w:pPr>
      <w:del w:id="73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.__AuxCoords(sensor)</w:delText>
        </w:r>
      </w:del>
    </w:p>
    <w:p w14:paraId="619B8BFE" w14:textId="492DA775" w:rsidR="00DB1522" w:rsidRPr="00DB1522" w:rsidDel="00E474A7" w:rsidRDefault="00DB1522" w:rsidP="00DE23F9">
      <w:pPr>
        <w:ind w:firstLine="0"/>
        <w:rPr>
          <w:del w:id="740" w:author="Autor"/>
          <w:lang w:val="en-US"/>
        </w:rPr>
      </w:pPr>
    </w:p>
    <w:p w14:paraId="27566A03" w14:textId="5037C662" w:rsidR="00DB1522" w:rsidRPr="00DB1522" w:rsidDel="00E474A7" w:rsidRDefault="00DB1522" w:rsidP="00DE23F9">
      <w:pPr>
        <w:ind w:firstLine="0"/>
        <w:rPr>
          <w:del w:id="741" w:author="Autor"/>
          <w:lang w:val="en-US"/>
        </w:rPr>
      </w:pPr>
      <w:del w:id="742"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AddSensor</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Xcord</w:delText>
        </w:r>
        <w:r w:rsidRPr="00DB1522" w:rsidDel="00E474A7">
          <w:rPr>
            <w:lang w:val="en-US"/>
          </w:rPr>
          <w:delText xml:space="preserve">, </w:delText>
        </w:r>
        <w:r w:rsidRPr="00DB1522" w:rsidDel="00E474A7">
          <w:rPr>
            <w:color w:val="001080"/>
            <w:lang w:val="en-US"/>
          </w:rPr>
          <w:delText>Ycord</w:delText>
        </w:r>
        <w:r w:rsidRPr="00DB1522" w:rsidDel="00E474A7">
          <w:rPr>
            <w:lang w:val="en-US"/>
          </w:rPr>
          <w:delText>):</w:delText>
        </w:r>
      </w:del>
    </w:p>
    <w:p w14:paraId="392DCDA8" w14:textId="37FD634E" w:rsidR="00DB1522" w:rsidRPr="00DB1522" w:rsidDel="00E474A7" w:rsidRDefault="00DB1522" w:rsidP="00DE23F9">
      <w:pPr>
        <w:ind w:firstLine="0"/>
        <w:rPr>
          <w:del w:id="743" w:author="Autor"/>
          <w:lang w:val="en-US"/>
        </w:rPr>
      </w:pPr>
      <w:del w:id="744" w:author="Autor">
        <w:r w:rsidRPr="00DB1522" w:rsidDel="00E474A7">
          <w:rPr>
            <w:lang w:val="en-US"/>
          </w:rPr>
          <w:delText xml:space="preserve">        </w:delText>
        </w:r>
        <w:r w:rsidRPr="00DB1522" w:rsidDel="00E474A7">
          <w:rPr>
            <w:color w:val="008000"/>
            <w:lang w:val="en-US"/>
          </w:rPr>
          <w:delText># Conditions</w:delText>
        </w:r>
      </w:del>
    </w:p>
    <w:p w14:paraId="2D377455" w14:textId="59846A2F" w:rsidR="00DB1522" w:rsidRPr="00DB1522" w:rsidDel="00E474A7" w:rsidRDefault="00DB1522" w:rsidP="00DE23F9">
      <w:pPr>
        <w:ind w:firstLine="0"/>
        <w:rPr>
          <w:del w:id="745" w:author="Autor"/>
          <w:lang w:val="en-US"/>
        </w:rPr>
      </w:pPr>
      <w:del w:id="746" w:author="Autor">
        <w:r w:rsidRPr="00DB1522" w:rsidDel="00E474A7">
          <w:rPr>
            <w:lang w:val="en-US"/>
          </w:rPr>
          <w:delText xml:space="preserve">        C1 = Xcord &gt;= </w:delText>
        </w:r>
        <w:r w:rsidRPr="00DB1522" w:rsidDel="00E474A7">
          <w:rPr>
            <w:color w:val="09885A"/>
            <w:lang w:val="en-US"/>
          </w:rPr>
          <w:delText>0</w:delText>
        </w:r>
        <w:r w:rsidRPr="00DB1522" w:rsidDel="00E474A7">
          <w:rPr>
            <w:lang w:val="en-US"/>
          </w:rPr>
          <w:delText xml:space="preserve"> </w:delText>
        </w:r>
        <w:r w:rsidRPr="00DB1522" w:rsidDel="00E474A7">
          <w:rPr>
            <w:color w:val="0000FF"/>
            <w:lang w:val="en-US"/>
          </w:rPr>
          <w:delText>and</w:delText>
        </w:r>
        <w:r w:rsidRPr="00DB1522" w:rsidDel="00E474A7">
          <w:rPr>
            <w:lang w:val="en-US"/>
          </w:rPr>
          <w:delText xml:space="preserve"> Xcord &lt;= </w:delText>
        </w:r>
        <w:r w:rsidRPr="00DB1522" w:rsidDel="00E474A7">
          <w:rPr>
            <w:color w:val="0000FF"/>
            <w:lang w:val="en-US"/>
          </w:rPr>
          <w:delText>self</w:delText>
        </w:r>
        <w:r w:rsidRPr="00DB1522" w:rsidDel="00E474A7">
          <w:rPr>
            <w:lang w:val="en-US"/>
          </w:rPr>
          <w:delText>.diameter * m.pi</w:delText>
        </w:r>
      </w:del>
    </w:p>
    <w:p w14:paraId="4376B39A" w14:textId="506E97F1" w:rsidR="00DB1522" w:rsidRPr="00DB1522" w:rsidDel="00E474A7" w:rsidRDefault="00DB1522" w:rsidP="00DE23F9">
      <w:pPr>
        <w:ind w:firstLine="0"/>
        <w:rPr>
          <w:del w:id="747" w:author="Autor"/>
          <w:lang w:val="en-US"/>
        </w:rPr>
      </w:pPr>
      <w:del w:id="748" w:author="Autor">
        <w:r w:rsidRPr="00DB1522" w:rsidDel="00E474A7">
          <w:rPr>
            <w:lang w:val="en-US"/>
          </w:rPr>
          <w:delText xml:space="preserve">        C2 = Ycord &gt; - </w:delText>
        </w:r>
        <w:r w:rsidRPr="00DB1522" w:rsidDel="00E474A7">
          <w:rPr>
            <w:color w:val="0000FF"/>
            <w:lang w:val="en-US"/>
          </w:rPr>
          <w:delText>self</w:delText>
        </w:r>
        <w:r w:rsidRPr="00DB1522" w:rsidDel="00E474A7">
          <w:rPr>
            <w:lang w:val="en-US"/>
          </w:rPr>
          <w:delText>.SemiPerimeter * \</w:delText>
        </w:r>
      </w:del>
    </w:p>
    <w:p w14:paraId="3BD4E2CD" w14:textId="1FFF17E7" w:rsidR="00DB1522" w:rsidRPr="00DB1522" w:rsidDel="00E474A7" w:rsidRDefault="00DB1522" w:rsidP="00DE23F9">
      <w:pPr>
        <w:ind w:firstLine="0"/>
        <w:rPr>
          <w:del w:id="749" w:author="Autor"/>
          <w:lang w:val="en-US"/>
        </w:rPr>
      </w:pPr>
      <w:del w:id="750" w:author="Autor">
        <w:r w:rsidRPr="00DB1522" w:rsidDel="00E474A7">
          <w:rPr>
            <w:lang w:val="en-US"/>
          </w:rPr>
          <w:delText xml:space="preserve">            </w:delText>
        </w:r>
        <w:r w:rsidRPr="00DB1522" w:rsidDel="00E474A7">
          <w:rPr>
            <w:color w:val="09885A"/>
            <w:lang w:val="en-US"/>
          </w:rPr>
          <w:delText>1.01</w:delText>
        </w:r>
        <w:r w:rsidRPr="00DB1522" w:rsidDel="00E474A7">
          <w:rPr>
            <w:lang w:val="en-US"/>
          </w:rPr>
          <w:delText xml:space="preserve"> </w:delText>
        </w:r>
        <w:r w:rsidRPr="00DB1522" w:rsidDel="00E474A7">
          <w:rPr>
            <w:color w:val="0000FF"/>
            <w:lang w:val="en-US"/>
          </w:rPr>
          <w:delText>and</w:delText>
        </w:r>
        <w:r w:rsidRPr="00DB1522" w:rsidDel="00E474A7">
          <w:rPr>
            <w:lang w:val="en-US"/>
          </w:rPr>
          <w:delText xml:space="preserve"> Ycord &lt; (</w:delText>
        </w:r>
        <w:r w:rsidRPr="00DB1522" w:rsidDel="00E474A7">
          <w:rPr>
            <w:color w:val="0000FF"/>
            <w:lang w:val="en-US"/>
          </w:rPr>
          <w:delText>self</w:delText>
        </w:r>
        <w:r w:rsidRPr="00DB1522" w:rsidDel="00E474A7">
          <w:rPr>
            <w:lang w:val="en-US"/>
          </w:rPr>
          <w:delText xml:space="preserve">.height + </w:delText>
        </w:r>
        <w:r w:rsidRPr="00DB1522" w:rsidDel="00E474A7">
          <w:rPr>
            <w:color w:val="0000FF"/>
            <w:lang w:val="en-US"/>
          </w:rPr>
          <w:delText>self</w:delText>
        </w:r>
        <w:r w:rsidRPr="00DB1522" w:rsidDel="00E474A7">
          <w:rPr>
            <w:lang w:val="en-US"/>
          </w:rPr>
          <w:delText xml:space="preserve">.SemiPerimeter) * </w:delText>
        </w:r>
        <w:r w:rsidRPr="00DB1522" w:rsidDel="00E474A7">
          <w:rPr>
            <w:color w:val="09885A"/>
            <w:lang w:val="en-US"/>
          </w:rPr>
          <w:delText>1.01</w:delText>
        </w:r>
      </w:del>
    </w:p>
    <w:p w14:paraId="710DB3BA" w14:textId="6F6667C8" w:rsidR="00DB1522" w:rsidRPr="00DB1522" w:rsidDel="00E474A7" w:rsidRDefault="00DB1522" w:rsidP="00DE23F9">
      <w:pPr>
        <w:ind w:firstLine="0"/>
        <w:rPr>
          <w:del w:id="751" w:author="Autor"/>
          <w:lang w:val="en-US"/>
        </w:rPr>
      </w:pPr>
      <w:del w:id="752"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C1 </w:delText>
        </w:r>
        <w:r w:rsidRPr="00DB1522" w:rsidDel="00E474A7">
          <w:rPr>
            <w:color w:val="0000FF"/>
            <w:lang w:val="en-US"/>
          </w:rPr>
          <w:delText>and</w:delText>
        </w:r>
        <w:r w:rsidRPr="00DB1522" w:rsidDel="00E474A7">
          <w:rPr>
            <w:lang w:val="en-US"/>
          </w:rPr>
          <w:delText xml:space="preserve"> C2:</w:delText>
        </w:r>
      </w:del>
    </w:p>
    <w:p w14:paraId="35B4DDEF" w14:textId="072FD4D4" w:rsidR="00DB1522" w:rsidRPr="00DB1522" w:rsidDel="00E474A7" w:rsidRDefault="00DB1522" w:rsidP="00DE23F9">
      <w:pPr>
        <w:ind w:firstLine="0"/>
        <w:rPr>
          <w:del w:id="753" w:author="Autor"/>
          <w:lang w:val="en-US"/>
        </w:rPr>
      </w:pPr>
      <w:del w:id="75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.__SensorID += </w:delText>
        </w:r>
        <w:r w:rsidRPr="00DB1522" w:rsidDel="00E474A7">
          <w:rPr>
            <w:color w:val="09885A"/>
            <w:lang w:val="en-US"/>
          </w:rPr>
          <w:delText>1</w:delText>
        </w:r>
      </w:del>
    </w:p>
    <w:p w14:paraId="76B2DAEF" w14:textId="2E69D602" w:rsidR="00DB1522" w:rsidRPr="00DB1522" w:rsidDel="00E474A7" w:rsidRDefault="00DB1522" w:rsidP="00DE23F9">
      <w:pPr>
        <w:ind w:firstLine="0"/>
        <w:rPr>
          <w:del w:id="755" w:author="Autor"/>
          <w:lang w:val="en-US"/>
        </w:rPr>
      </w:pPr>
      <w:del w:id="756" w:author="Autor">
        <w:r w:rsidRPr="00DB1522" w:rsidDel="00E474A7">
          <w:rPr>
            <w:lang w:val="en-US"/>
          </w:rPr>
          <w:delText xml:space="preserve">            ID = </w:delText>
        </w:r>
        <w:r w:rsidRPr="00DB1522" w:rsidDel="00E474A7">
          <w:rPr>
            <w:color w:val="0000FF"/>
            <w:lang w:val="en-US"/>
          </w:rPr>
          <w:delText>self</w:delText>
        </w:r>
        <w:r w:rsidRPr="00DB1522" w:rsidDel="00E474A7">
          <w:rPr>
            <w:lang w:val="en-US"/>
          </w:rPr>
          <w:delText>.__SensorID</w:delText>
        </w:r>
      </w:del>
    </w:p>
    <w:p w14:paraId="4685FD1B" w14:textId="1D968387" w:rsidR="00DB1522" w:rsidRPr="00DB1522" w:rsidDel="00E474A7" w:rsidRDefault="00DB1522" w:rsidP="00DE23F9">
      <w:pPr>
        <w:ind w:firstLine="0"/>
        <w:rPr>
          <w:del w:id="757" w:author="Autor"/>
          <w:lang w:val="en-US"/>
        </w:rPr>
      </w:pPr>
      <w:del w:id="758" w:author="Autor">
        <w:r w:rsidRPr="00DB1522" w:rsidDel="00E474A7">
          <w:rPr>
            <w:lang w:val="en-US"/>
          </w:rPr>
          <w:delText xml:space="preserve">            SensorCoords = VesselPoint(Xcord, Ycord, ID)</w:delText>
        </w:r>
      </w:del>
    </w:p>
    <w:p w14:paraId="1D4BDF6F" w14:textId="5FF7F4C4" w:rsidR="00DB1522" w:rsidRPr="00DB1522" w:rsidDel="00E474A7" w:rsidRDefault="00DB1522" w:rsidP="00DE23F9">
      <w:pPr>
        <w:ind w:firstLine="0"/>
        <w:rPr>
          <w:del w:id="759" w:author="Autor"/>
          <w:lang w:val="en-US"/>
        </w:rPr>
      </w:pPr>
      <w:del w:id="760"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.__AuxCoords(SensorCoords)</w:delText>
        </w:r>
      </w:del>
    </w:p>
    <w:p w14:paraId="02C76B03" w14:textId="5E615E8B" w:rsidR="00DB1522" w:rsidRPr="00DB1522" w:rsidDel="00E474A7" w:rsidRDefault="00DB1522" w:rsidP="00DE23F9">
      <w:pPr>
        <w:ind w:firstLine="0"/>
        <w:rPr>
          <w:del w:id="761" w:author="Autor"/>
          <w:lang w:val="en-US"/>
        </w:rPr>
      </w:pPr>
      <w:del w:id="76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.SensorList.append(SensorCoords)</w:delText>
        </w:r>
      </w:del>
    </w:p>
    <w:p w14:paraId="376102B8" w14:textId="7619A9A5" w:rsidR="00DB1522" w:rsidRPr="00DB1522" w:rsidDel="00E474A7" w:rsidRDefault="00DB1522" w:rsidP="00DE23F9">
      <w:pPr>
        <w:ind w:firstLine="0"/>
        <w:rPr>
          <w:del w:id="763" w:author="Autor"/>
        </w:rPr>
      </w:pPr>
      <w:del w:id="764" w:author="Autor">
        <w:r w:rsidRPr="00DB1522" w:rsidDel="00E474A7">
          <w:rPr>
            <w:lang w:val="en-US"/>
          </w:rPr>
          <w:delText xml:space="preserve">        </w:delText>
        </w:r>
        <w:r w:rsidRPr="00DB1522" w:rsidDel="00E474A7">
          <w:rPr>
            <w:color w:val="AF00DB"/>
          </w:rPr>
          <w:delText>else</w:delText>
        </w:r>
        <w:r w:rsidRPr="00DB1522" w:rsidDel="00E474A7">
          <w:delText>:</w:delText>
        </w:r>
      </w:del>
    </w:p>
    <w:p w14:paraId="1FB22244" w14:textId="3ABFF634" w:rsidR="00DB1522" w:rsidRPr="00DB1522" w:rsidDel="00E474A7" w:rsidRDefault="00DB1522" w:rsidP="00DE23F9">
      <w:pPr>
        <w:ind w:firstLine="0"/>
        <w:rPr>
          <w:del w:id="765" w:author="Autor"/>
        </w:rPr>
      </w:pPr>
      <w:del w:id="766" w:author="Autor">
        <w:r w:rsidRPr="00DB1522" w:rsidDel="00E474A7">
          <w:delText xml:space="preserve">            </w:delText>
        </w:r>
        <w:r w:rsidRPr="00DB1522" w:rsidDel="00E474A7">
          <w:rPr>
            <w:color w:val="795E26"/>
          </w:rPr>
          <w:delText>print</w:delText>
        </w:r>
        <w:r w:rsidRPr="00DB1522" w:rsidDel="00E474A7">
          <w:delText>(</w:delText>
        </w:r>
        <w:r w:rsidRPr="00DB1522" w:rsidDel="00E474A7">
          <w:rPr>
            <w:color w:val="A31515"/>
          </w:rPr>
          <w:delText>"As coordenadas deste ponto estão fora do vaso"</w:delText>
        </w:r>
        <w:r w:rsidRPr="00DB1522" w:rsidDel="00E474A7">
          <w:delText>)</w:delText>
        </w:r>
      </w:del>
    </w:p>
    <w:p w14:paraId="0FD957E2" w14:textId="7154EEB9" w:rsidR="00DB1522" w:rsidRPr="00DB1522" w:rsidDel="00E474A7" w:rsidRDefault="00DB1522" w:rsidP="00DE23F9">
      <w:pPr>
        <w:ind w:firstLine="0"/>
        <w:rPr>
          <w:del w:id="767" w:author="Autor"/>
        </w:rPr>
      </w:pPr>
    </w:p>
    <w:p w14:paraId="200D3007" w14:textId="44A966B1" w:rsidR="00DB1522" w:rsidRPr="00DB1522" w:rsidDel="00E474A7" w:rsidRDefault="00DB1522" w:rsidP="00DE23F9">
      <w:pPr>
        <w:ind w:firstLine="0"/>
        <w:rPr>
          <w:del w:id="768" w:author="Autor"/>
          <w:lang w:val="en-US"/>
        </w:rPr>
      </w:pPr>
      <w:del w:id="769" w:author="Autor">
        <w:r w:rsidRPr="00DB1522" w:rsidDel="00E474A7">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StructuredSensorDistribution</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lines</w:delText>
        </w:r>
        <w:r w:rsidRPr="00DB1522" w:rsidDel="00E474A7">
          <w:rPr>
            <w:lang w:val="en-US"/>
          </w:rPr>
          <w:delText xml:space="preserve">, </w:delText>
        </w:r>
        <w:r w:rsidRPr="00DB1522" w:rsidDel="00E474A7">
          <w:rPr>
            <w:color w:val="001080"/>
            <w:lang w:val="en-US"/>
          </w:rPr>
          <w:delText>sensorsInLine</w:delText>
        </w:r>
        <w:r w:rsidRPr="00DB1522" w:rsidDel="00E474A7">
          <w:rPr>
            <w:lang w:val="en-US"/>
          </w:rPr>
          <w:delText xml:space="preserve">, </w:delText>
        </w:r>
        <w:r w:rsidRPr="00DB1522" w:rsidDel="00E474A7">
          <w:rPr>
            <w:color w:val="001080"/>
            <w:lang w:val="en-US"/>
          </w:rPr>
          <w:delText>x0</w:delText>
        </w:r>
        <w:r w:rsidRPr="00DB1522" w:rsidDel="00E474A7">
          <w:rPr>
            <w:lang w:val="en-US"/>
          </w:rPr>
          <w:delText xml:space="preserve">, </w:delText>
        </w:r>
        <w:r w:rsidRPr="00DB1522" w:rsidDel="00E474A7">
          <w:rPr>
            <w:color w:val="001080"/>
            <w:lang w:val="en-US"/>
          </w:rPr>
          <w:delText>y0</w:delText>
        </w:r>
        <w:r w:rsidRPr="00DB1522" w:rsidDel="00E474A7">
          <w:rPr>
            <w:lang w:val="en-US"/>
          </w:rPr>
          <w:delText xml:space="preserve">, </w:delText>
        </w:r>
        <w:r w:rsidRPr="00DB1522" w:rsidDel="00E474A7">
          <w:rPr>
            <w:color w:val="001080"/>
            <w:lang w:val="en-US"/>
          </w:rPr>
          <w:delText>dx</w:delText>
        </w:r>
        <w:r w:rsidRPr="00DB1522" w:rsidDel="00E474A7">
          <w:rPr>
            <w:lang w:val="en-US"/>
          </w:rPr>
          <w:delText xml:space="preserve">, </w:delText>
        </w:r>
        <w:r w:rsidRPr="00DB1522" w:rsidDel="00E474A7">
          <w:rPr>
            <w:color w:val="001080"/>
            <w:lang w:val="en-US"/>
          </w:rPr>
          <w:delText>dy</w:delText>
        </w:r>
        <w:r w:rsidRPr="00DB1522" w:rsidDel="00E474A7">
          <w:rPr>
            <w:lang w:val="en-US"/>
          </w:rPr>
          <w:delText xml:space="preserve">, </w:delText>
        </w:r>
        <w:r w:rsidRPr="00DB1522" w:rsidDel="00E474A7">
          <w:rPr>
            <w:color w:val="001080"/>
            <w:lang w:val="en-US"/>
          </w:rPr>
          <w:delText>aligned</w:delText>
        </w:r>
        <w:r w:rsidRPr="00DB1522" w:rsidDel="00E474A7">
          <w:rPr>
            <w:lang w:val="en-US"/>
          </w:rPr>
          <w:delText>):</w:delText>
        </w:r>
      </w:del>
    </w:p>
    <w:p w14:paraId="34F8357D" w14:textId="74510BCD" w:rsidR="00DB1522" w:rsidRPr="00DB1522" w:rsidDel="00E474A7" w:rsidRDefault="00DB1522" w:rsidP="00DE23F9">
      <w:pPr>
        <w:ind w:firstLine="0"/>
        <w:rPr>
          <w:del w:id="770" w:author="Autor"/>
          <w:lang w:val="en-US"/>
        </w:rPr>
      </w:pPr>
      <w:del w:id="771"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i </w:delText>
        </w:r>
        <w:r w:rsidRPr="00DB1522" w:rsidDel="00E474A7">
          <w:rPr>
            <w:color w:val="0000FF"/>
            <w:lang w:val="en-US"/>
          </w:rPr>
          <w:delText>in</w:delText>
        </w:r>
        <w:r w:rsidRPr="00DB1522" w:rsidDel="00E474A7">
          <w:rPr>
            <w:lang w:val="en-US"/>
          </w:rPr>
          <w:delText xml:space="preserve"> </w:delText>
        </w:r>
        <w:r w:rsidRPr="00DB1522" w:rsidDel="00E474A7">
          <w:rPr>
            <w:color w:val="795E26"/>
            <w:lang w:val="en-US"/>
          </w:rPr>
          <w:delText>range</w:delText>
        </w:r>
        <w:r w:rsidRPr="00DB1522" w:rsidDel="00E474A7">
          <w:rPr>
            <w:lang w:val="en-US"/>
          </w:rPr>
          <w:delText>(</w:delText>
        </w:r>
        <w:r w:rsidRPr="00DB1522" w:rsidDel="00E474A7">
          <w:rPr>
            <w:color w:val="09885A"/>
            <w:lang w:val="en-US"/>
          </w:rPr>
          <w:delText>0</w:delText>
        </w:r>
        <w:r w:rsidRPr="00DB1522" w:rsidDel="00E474A7">
          <w:rPr>
            <w:lang w:val="en-US"/>
          </w:rPr>
          <w:delText>, lines):</w:delText>
        </w:r>
      </w:del>
    </w:p>
    <w:p w14:paraId="3128D80C" w14:textId="2C5EEA57" w:rsidR="00DB1522" w:rsidRPr="00DB1522" w:rsidDel="00E474A7" w:rsidRDefault="00DB1522" w:rsidP="00DE23F9">
      <w:pPr>
        <w:ind w:firstLine="0"/>
        <w:rPr>
          <w:del w:id="772" w:author="Autor"/>
          <w:lang w:val="en-US"/>
        </w:rPr>
      </w:pPr>
      <w:del w:id="773"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not</w:delText>
        </w:r>
        <w:r w:rsidRPr="00DB1522" w:rsidDel="00E474A7">
          <w:rPr>
            <w:lang w:val="en-US"/>
          </w:rPr>
          <w:delText xml:space="preserve"> aligned </w:delText>
        </w:r>
        <w:r w:rsidRPr="00DB1522" w:rsidDel="00E474A7">
          <w:rPr>
            <w:color w:val="0000FF"/>
            <w:lang w:val="en-US"/>
          </w:rPr>
          <w:delText>and</w:delText>
        </w:r>
        <w:r w:rsidRPr="00DB1522" w:rsidDel="00E474A7">
          <w:rPr>
            <w:lang w:val="en-US"/>
          </w:rPr>
          <w:delText xml:space="preserve"> (-</w:delText>
        </w:r>
        <w:r w:rsidRPr="00DB1522" w:rsidDel="00E474A7">
          <w:rPr>
            <w:color w:val="09885A"/>
            <w:lang w:val="en-US"/>
          </w:rPr>
          <w:delText>1</w:delText>
        </w:r>
        <w:r w:rsidRPr="00DB1522" w:rsidDel="00E474A7">
          <w:rPr>
            <w:lang w:val="en-US"/>
          </w:rPr>
          <w:delText xml:space="preserve">)**(i + </w:delText>
        </w:r>
        <w:r w:rsidRPr="00DB1522" w:rsidDel="00E474A7">
          <w:rPr>
            <w:color w:val="09885A"/>
            <w:lang w:val="en-US"/>
          </w:rPr>
          <w:delText>1</w:delText>
        </w:r>
        <w:r w:rsidRPr="00DB1522" w:rsidDel="00E474A7">
          <w:rPr>
            <w:lang w:val="en-US"/>
          </w:rPr>
          <w:delText xml:space="preserve">) == </w:delText>
        </w:r>
        <w:r w:rsidRPr="00DB1522" w:rsidDel="00E474A7">
          <w:rPr>
            <w:color w:val="09885A"/>
            <w:lang w:val="en-US"/>
          </w:rPr>
          <w:delText>1</w:delText>
        </w:r>
        <w:r w:rsidRPr="00DB1522" w:rsidDel="00E474A7">
          <w:rPr>
            <w:lang w:val="en-US"/>
          </w:rPr>
          <w:delText>:</w:delText>
        </w:r>
      </w:del>
    </w:p>
    <w:p w14:paraId="06F523D2" w14:textId="462FC180" w:rsidR="00DB1522" w:rsidRPr="00DB1522" w:rsidDel="00E474A7" w:rsidRDefault="00DB1522" w:rsidP="00DE23F9">
      <w:pPr>
        <w:ind w:firstLine="0"/>
        <w:rPr>
          <w:del w:id="774" w:author="Autor"/>
          <w:lang w:val="en-US"/>
        </w:rPr>
      </w:pPr>
      <w:del w:id="775" w:author="Autor">
        <w:r w:rsidRPr="00DB1522" w:rsidDel="00E474A7">
          <w:rPr>
            <w:lang w:val="en-US"/>
          </w:rPr>
          <w:delText xml:space="preserve">                x1 = x0 + dx / </w:delText>
        </w:r>
        <w:r w:rsidRPr="00DB1522" w:rsidDel="00E474A7">
          <w:rPr>
            <w:color w:val="09885A"/>
            <w:lang w:val="en-US"/>
          </w:rPr>
          <w:delText>2</w:delText>
        </w:r>
      </w:del>
    </w:p>
    <w:p w14:paraId="056BF281" w14:textId="5375F3F5" w:rsidR="00DB1522" w:rsidRPr="00DB1522" w:rsidDel="00E474A7" w:rsidRDefault="00DB1522" w:rsidP="00DE23F9">
      <w:pPr>
        <w:ind w:firstLine="0"/>
        <w:rPr>
          <w:del w:id="776" w:author="Autor"/>
          <w:lang w:val="en-US"/>
        </w:rPr>
      </w:pPr>
      <w:del w:id="777"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1942EFB8" w14:textId="4262F631" w:rsidR="00DB1522" w:rsidRPr="00DB1522" w:rsidDel="00E474A7" w:rsidRDefault="00DB1522" w:rsidP="00DE23F9">
      <w:pPr>
        <w:ind w:firstLine="0"/>
        <w:rPr>
          <w:del w:id="778" w:author="Autor"/>
          <w:lang w:val="en-US"/>
        </w:rPr>
      </w:pPr>
      <w:del w:id="779" w:author="Autor">
        <w:r w:rsidRPr="00DB1522" w:rsidDel="00E474A7">
          <w:rPr>
            <w:lang w:val="en-US"/>
          </w:rPr>
          <w:delText xml:space="preserve">                x1 = x0</w:delText>
        </w:r>
      </w:del>
    </w:p>
    <w:p w14:paraId="37F329CE" w14:textId="27B0F3AB" w:rsidR="00DB1522" w:rsidRPr="00DB1522" w:rsidDel="00E474A7" w:rsidRDefault="00DB1522" w:rsidP="00DE23F9">
      <w:pPr>
        <w:ind w:firstLine="0"/>
        <w:rPr>
          <w:del w:id="780" w:author="Autor"/>
          <w:lang w:val="en-US"/>
        </w:rPr>
      </w:pPr>
      <w:del w:id="781" w:author="Autor">
        <w:r w:rsidRPr="00DB1522" w:rsidDel="00E474A7">
          <w:rPr>
            <w:lang w:val="en-US"/>
          </w:rPr>
          <w:delText xml:space="preserve">            y1 = y0 + i * dy</w:delText>
        </w:r>
      </w:del>
    </w:p>
    <w:p w14:paraId="06979403" w14:textId="359A66FB" w:rsidR="00DB1522" w:rsidRPr="00DB1522" w:rsidDel="00E474A7" w:rsidRDefault="00DB1522" w:rsidP="00DE23F9">
      <w:pPr>
        <w:ind w:firstLine="0"/>
        <w:rPr>
          <w:del w:id="782" w:author="Autor"/>
          <w:lang w:val="en-US"/>
        </w:rPr>
      </w:pPr>
      <w:del w:id="783"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j </w:delText>
        </w:r>
        <w:r w:rsidRPr="00DB1522" w:rsidDel="00E474A7">
          <w:rPr>
            <w:color w:val="0000FF"/>
            <w:lang w:val="en-US"/>
          </w:rPr>
          <w:delText>in</w:delText>
        </w:r>
        <w:r w:rsidRPr="00DB1522" w:rsidDel="00E474A7">
          <w:rPr>
            <w:lang w:val="en-US"/>
          </w:rPr>
          <w:delText xml:space="preserve"> </w:delText>
        </w:r>
        <w:r w:rsidRPr="00DB1522" w:rsidDel="00E474A7">
          <w:rPr>
            <w:color w:val="795E26"/>
            <w:lang w:val="en-US"/>
          </w:rPr>
          <w:delText>range</w:delText>
        </w:r>
        <w:r w:rsidRPr="00DB1522" w:rsidDel="00E474A7">
          <w:rPr>
            <w:lang w:val="en-US"/>
          </w:rPr>
          <w:delText>(</w:delText>
        </w:r>
        <w:r w:rsidRPr="00DB1522" w:rsidDel="00E474A7">
          <w:rPr>
            <w:color w:val="09885A"/>
            <w:lang w:val="en-US"/>
          </w:rPr>
          <w:delText>0</w:delText>
        </w:r>
        <w:r w:rsidRPr="00DB1522" w:rsidDel="00E474A7">
          <w:rPr>
            <w:lang w:val="en-US"/>
          </w:rPr>
          <w:delText>, sensorsInLine):</w:delText>
        </w:r>
      </w:del>
    </w:p>
    <w:p w14:paraId="0015F835" w14:textId="2533A445" w:rsidR="00DB1522" w:rsidRPr="00DB1522" w:rsidDel="00E474A7" w:rsidRDefault="00DB1522" w:rsidP="00DE23F9">
      <w:pPr>
        <w:ind w:firstLine="0"/>
        <w:rPr>
          <w:del w:id="784" w:author="Autor"/>
          <w:lang w:val="en-US"/>
        </w:rPr>
      </w:pPr>
      <w:del w:id="785" w:author="Autor">
        <w:r w:rsidRPr="00DB1522" w:rsidDel="00E474A7">
          <w:rPr>
            <w:lang w:val="en-US"/>
          </w:rPr>
          <w:delText xml:space="preserve">                x = x1 + j * dx</w:delText>
        </w:r>
      </w:del>
    </w:p>
    <w:p w14:paraId="65DFB6CF" w14:textId="1402D97A" w:rsidR="00DB1522" w:rsidRPr="00DB1522" w:rsidDel="00E474A7" w:rsidRDefault="00DB1522" w:rsidP="00DE23F9">
      <w:pPr>
        <w:ind w:firstLine="0"/>
        <w:rPr>
          <w:del w:id="786" w:author="Autor"/>
          <w:lang w:val="en-US"/>
        </w:rPr>
      </w:pPr>
      <w:del w:id="787" w:author="Autor">
        <w:r w:rsidRPr="00DB1522" w:rsidDel="00E474A7">
          <w:rPr>
            <w:lang w:val="en-US"/>
          </w:rPr>
          <w:delText xml:space="preserve">                y = y1</w:delText>
        </w:r>
      </w:del>
    </w:p>
    <w:p w14:paraId="52750DD3" w14:textId="638BCACC" w:rsidR="00DB1522" w:rsidRPr="00DB1522" w:rsidDel="00E474A7" w:rsidRDefault="00DB1522" w:rsidP="00DE23F9">
      <w:pPr>
        <w:ind w:firstLine="0"/>
        <w:rPr>
          <w:del w:id="788" w:author="Autor"/>
          <w:lang w:val="en-US"/>
        </w:rPr>
      </w:pPr>
      <w:del w:id="78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.AddSensor(</w:delText>
        </w:r>
        <w:r w:rsidRPr="00DB1522" w:rsidDel="00E474A7">
          <w:rPr>
            <w:color w:val="001080"/>
            <w:lang w:val="en-US"/>
          </w:rPr>
          <w:delText>Xcord</w:delText>
        </w:r>
        <w:r w:rsidRPr="00DB1522" w:rsidDel="00E474A7">
          <w:rPr>
            <w:lang w:val="en-US"/>
          </w:rPr>
          <w:delText xml:space="preserve">=x, </w:delText>
        </w:r>
        <w:r w:rsidRPr="00DB1522" w:rsidDel="00E474A7">
          <w:rPr>
            <w:color w:val="001080"/>
            <w:lang w:val="en-US"/>
          </w:rPr>
          <w:delText>Ycord</w:delText>
        </w:r>
        <w:r w:rsidRPr="00DB1522" w:rsidDel="00E474A7">
          <w:rPr>
            <w:lang w:val="en-US"/>
          </w:rPr>
          <w:delText>=y)</w:delText>
        </w:r>
      </w:del>
    </w:p>
    <w:p w14:paraId="6FA02AF8" w14:textId="04EFDD76" w:rsidR="00DB1522" w:rsidRPr="00DB1522" w:rsidDel="00E474A7" w:rsidRDefault="00DB1522" w:rsidP="00DE23F9">
      <w:pPr>
        <w:ind w:firstLine="0"/>
        <w:rPr>
          <w:del w:id="790" w:author="Autor"/>
          <w:lang w:val="en-US"/>
        </w:rPr>
      </w:pPr>
    </w:p>
    <w:p w14:paraId="6E9D6BB2" w14:textId="4FF1EB25" w:rsidR="00DB1522" w:rsidRPr="00DB1522" w:rsidDel="00E474A7" w:rsidRDefault="00DB1522" w:rsidP="00DE23F9">
      <w:pPr>
        <w:ind w:firstLine="0"/>
        <w:rPr>
          <w:del w:id="791" w:author="Autor"/>
        </w:rPr>
      </w:pPr>
      <w:del w:id="792" w:author="Autor">
        <w:r w:rsidRPr="00DB1522" w:rsidDel="00E474A7">
          <w:rPr>
            <w:lang w:val="en-US"/>
          </w:rPr>
          <w:delText xml:space="preserve">    </w:delText>
        </w:r>
        <w:r w:rsidRPr="00DB1522" w:rsidDel="00E474A7">
          <w:rPr>
            <w:color w:val="0000FF"/>
          </w:rPr>
          <w:delText>def</w:delText>
        </w:r>
        <w:r w:rsidRPr="00DB1522" w:rsidDel="00E474A7">
          <w:delText xml:space="preserve"> </w:delText>
        </w:r>
        <w:r w:rsidRPr="00DB1522" w:rsidDel="00E474A7">
          <w:rPr>
            <w:color w:val="795E26"/>
          </w:rPr>
          <w:delText>__removeSensors</w:delText>
        </w:r>
        <w:r w:rsidRPr="00DB1522" w:rsidDel="00E474A7">
          <w:delText>(</w:delText>
        </w:r>
        <w:r w:rsidRPr="00DB1522" w:rsidDel="00E474A7">
          <w:rPr>
            <w:color w:val="001080"/>
          </w:rPr>
          <w:delText>self</w:delText>
        </w:r>
        <w:r w:rsidRPr="00DB1522" w:rsidDel="00E474A7">
          <w:delText xml:space="preserve">, </w:delText>
        </w:r>
        <w:r w:rsidRPr="00DB1522" w:rsidDel="00E474A7">
          <w:rPr>
            <w:color w:val="001080"/>
          </w:rPr>
          <w:delText>IDs</w:delText>
        </w:r>
        <w:r w:rsidRPr="00DB1522" w:rsidDel="00E474A7">
          <w:delText>):</w:delText>
        </w:r>
      </w:del>
    </w:p>
    <w:p w14:paraId="28397264" w14:textId="62D19605" w:rsidR="00DB1522" w:rsidRPr="00DB1522" w:rsidDel="00E474A7" w:rsidRDefault="00DB1522" w:rsidP="00DE23F9">
      <w:pPr>
        <w:ind w:firstLine="0"/>
        <w:rPr>
          <w:del w:id="793" w:author="Autor"/>
        </w:rPr>
      </w:pPr>
      <w:del w:id="794" w:author="Autor">
        <w:r w:rsidRPr="00DB1522" w:rsidDel="00E474A7">
          <w:delText xml:space="preserve">        </w:delText>
        </w:r>
        <w:r w:rsidRPr="00DB1522" w:rsidDel="00E474A7">
          <w:rPr>
            <w:color w:val="008000"/>
          </w:rPr>
          <w:delText># Remove os sensores que não estão na lista de IDs</w:delText>
        </w:r>
      </w:del>
    </w:p>
    <w:p w14:paraId="3EE6415E" w14:textId="0F73AF90" w:rsidR="00DB1522" w:rsidRPr="00DB1522" w:rsidDel="00E474A7" w:rsidRDefault="00DB1522" w:rsidP="00DE23F9">
      <w:pPr>
        <w:ind w:firstLine="0"/>
        <w:rPr>
          <w:del w:id="795" w:author="Autor"/>
          <w:lang w:val="en-US"/>
        </w:rPr>
      </w:pPr>
      <w:del w:id="796" w:author="Autor">
        <w:r w:rsidRPr="00DB1522" w:rsidDel="00E474A7">
          <w:delText xml:space="preserve">        </w:delText>
        </w:r>
        <w:r w:rsidRPr="00DB1522" w:rsidDel="00E474A7">
          <w:rPr>
            <w:color w:val="AF00DB"/>
            <w:lang w:val="en-US"/>
          </w:rPr>
          <w:delText>if</w:delText>
        </w:r>
        <w:r w:rsidRPr="00DB1522" w:rsidDel="00E474A7">
          <w:rPr>
            <w:lang w:val="en-US"/>
          </w:rPr>
          <w:delText xml:space="preserve"> IDs == [-</w:delText>
        </w:r>
        <w:r w:rsidRPr="00DB1522" w:rsidDel="00E474A7">
          <w:rPr>
            <w:color w:val="09885A"/>
            <w:lang w:val="en-US"/>
          </w:rPr>
          <w:delText>1</w:delText>
        </w:r>
        <w:r w:rsidRPr="00DB1522" w:rsidDel="00E474A7">
          <w:rPr>
            <w:lang w:val="en-US"/>
          </w:rPr>
          <w:delText>]:</w:delText>
        </w:r>
      </w:del>
    </w:p>
    <w:p w14:paraId="2266813A" w14:textId="007F4B35" w:rsidR="00DB1522" w:rsidRPr="00DB1522" w:rsidDel="00E474A7" w:rsidRDefault="00DB1522" w:rsidP="00DE23F9">
      <w:pPr>
        <w:ind w:firstLine="0"/>
        <w:rPr>
          <w:del w:id="797" w:author="Autor"/>
          <w:lang w:val="en-US"/>
        </w:rPr>
      </w:pPr>
      <w:del w:id="798" w:author="Autor">
        <w:r w:rsidRPr="00DB1522" w:rsidDel="00E474A7">
          <w:rPr>
            <w:lang w:val="en-US"/>
          </w:rPr>
          <w:delText xml:space="preserve">            </w:delText>
        </w:r>
        <w:r w:rsidRPr="00DB1522" w:rsidDel="00E474A7">
          <w:rPr>
            <w:color w:val="AF00DB"/>
            <w:lang w:val="en-US"/>
          </w:rPr>
          <w:delText>pass</w:delText>
        </w:r>
      </w:del>
    </w:p>
    <w:p w14:paraId="51784BE3" w14:textId="25A86460" w:rsidR="00DB1522" w:rsidRPr="00DB1522" w:rsidDel="00E474A7" w:rsidRDefault="00DB1522" w:rsidP="00DE23F9">
      <w:pPr>
        <w:ind w:firstLine="0"/>
        <w:rPr>
          <w:del w:id="799" w:author="Autor"/>
          <w:lang w:val="en-US"/>
        </w:rPr>
      </w:pPr>
      <w:del w:id="800"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0F0417B0" w14:textId="7A7EB680" w:rsidR="00DB1522" w:rsidRPr="00DB1522" w:rsidDel="00E474A7" w:rsidRDefault="00DB1522" w:rsidP="00DE23F9">
      <w:pPr>
        <w:ind w:firstLine="0"/>
        <w:rPr>
          <w:del w:id="801" w:author="Autor"/>
          <w:lang w:val="en-US"/>
        </w:rPr>
      </w:pPr>
      <w:del w:id="802" w:author="Autor">
        <w:r w:rsidRPr="00DB1522" w:rsidDel="00E474A7">
          <w:rPr>
            <w:lang w:val="en-US"/>
          </w:rPr>
          <w:delText xml:space="preserve">            ValidSensors = []</w:delText>
        </w:r>
      </w:del>
    </w:p>
    <w:p w14:paraId="2B0D74B5" w14:textId="3DAD47FD" w:rsidR="00DB1522" w:rsidRPr="00DB1522" w:rsidDel="00E474A7" w:rsidRDefault="00DB1522" w:rsidP="00DE23F9">
      <w:pPr>
        <w:ind w:firstLine="0"/>
        <w:rPr>
          <w:del w:id="803" w:author="Autor"/>
          <w:lang w:val="en-US"/>
        </w:rPr>
      </w:pPr>
      <w:del w:id="804" w:author="Autor">
        <w:r w:rsidRPr="00DB1522" w:rsidDel="00E474A7">
          <w:rPr>
            <w:lang w:val="en-US"/>
          </w:rPr>
          <w:delText xml:space="preserve">            InvalidSensors = []</w:delText>
        </w:r>
      </w:del>
    </w:p>
    <w:p w14:paraId="3E431F51" w14:textId="3E518D8E" w:rsidR="00DB1522" w:rsidRPr="00DB1522" w:rsidDel="00E474A7" w:rsidRDefault="00DB1522" w:rsidP="00DE23F9">
      <w:pPr>
        <w:ind w:firstLine="0"/>
        <w:rPr>
          <w:del w:id="805" w:author="Autor"/>
          <w:lang w:val="en-US"/>
        </w:rPr>
      </w:pPr>
      <w:del w:id="806"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30153EEB" w14:textId="09946FDD" w:rsidR="00DB1522" w:rsidRPr="00DB1522" w:rsidDel="00E474A7" w:rsidRDefault="00DB1522" w:rsidP="00DE23F9">
      <w:pPr>
        <w:ind w:firstLine="0"/>
        <w:rPr>
          <w:del w:id="807" w:author="Autor"/>
          <w:lang w:val="en-US"/>
        </w:rPr>
      </w:pPr>
      <w:del w:id="808" w:author="Autor">
        <w:r w:rsidRPr="00DB1522" w:rsidDel="00E474A7">
          <w:rPr>
            <w:lang w:val="en-US"/>
          </w:rPr>
          <w:delText xml:space="preserve">                </w:delText>
        </w:r>
        <w:r w:rsidRPr="00DB1522" w:rsidDel="00E474A7">
          <w:rPr>
            <w:color w:val="AF00DB"/>
            <w:lang w:val="en-US"/>
          </w:rPr>
          <w:delText>try</w:delText>
        </w:r>
        <w:r w:rsidRPr="00DB1522" w:rsidDel="00E474A7">
          <w:rPr>
            <w:lang w:val="en-US"/>
          </w:rPr>
          <w:delText>:</w:delText>
        </w:r>
      </w:del>
    </w:p>
    <w:p w14:paraId="3A1B84B4" w14:textId="32A6D1C8" w:rsidR="00DB1522" w:rsidRPr="00DB1522" w:rsidDel="00E474A7" w:rsidRDefault="00DB1522" w:rsidP="00DE23F9">
      <w:pPr>
        <w:ind w:firstLine="0"/>
        <w:rPr>
          <w:del w:id="809" w:author="Autor"/>
          <w:lang w:val="en-US"/>
        </w:rPr>
      </w:pPr>
      <w:del w:id="810" w:author="Autor">
        <w:r w:rsidRPr="00DB1522" w:rsidDel="00E474A7">
          <w:rPr>
            <w:lang w:val="en-US"/>
          </w:rPr>
          <w:delText xml:space="preserve">                    IDs.index(sensor.ID)</w:delText>
        </w:r>
      </w:del>
    </w:p>
    <w:p w14:paraId="4CBEC43B" w14:textId="31189D33" w:rsidR="00DB1522" w:rsidRPr="00DB1522" w:rsidDel="00E474A7" w:rsidRDefault="00DB1522" w:rsidP="00DE23F9">
      <w:pPr>
        <w:ind w:firstLine="0"/>
        <w:rPr>
          <w:del w:id="811" w:author="Autor"/>
          <w:lang w:val="en-US"/>
        </w:rPr>
      </w:pPr>
      <w:del w:id="812" w:author="Autor">
        <w:r w:rsidRPr="00DB1522" w:rsidDel="00E474A7">
          <w:rPr>
            <w:lang w:val="en-US"/>
          </w:rPr>
          <w:delText xml:space="preserve">                    ValidSensors.append(sensor)</w:delText>
        </w:r>
      </w:del>
    </w:p>
    <w:p w14:paraId="4D7AF947" w14:textId="7FCFB8DB" w:rsidR="00DB1522" w:rsidRPr="00DB1522" w:rsidDel="00E474A7" w:rsidRDefault="00DB1522" w:rsidP="00DE23F9">
      <w:pPr>
        <w:ind w:firstLine="0"/>
        <w:rPr>
          <w:del w:id="813" w:author="Autor"/>
          <w:lang w:val="en-US"/>
        </w:rPr>
      </w:pPr>
      <w:del w:id="814" w:author="Autor">
        <w:r w:rsidRPr="00DB1522" w:rsidDel="00E474A7">
          <w:rPr>
            <w:lang w:val="en-US"/>
          </w:rPr>
          <w:delText xml:space="preserve">                </w:delText>
        </w:r>
        <w:r w:rsidRPr="00DB1522" w:rsidDel="00E474A7">
          <w:rPr>
            <w:color w:val="AF00DB"/>
            <w:lang w:val="en-US"/>
          </w:rPr>
          <w:delText>except</w:delText>
        </w:r>
        <w:r w:rsidRPr="00DB1522" w:rsidDel="00E474A7">
          <w:rPr>
            <w:lang w:val="en-US"/>
          </w:rPr>
          <w:delText>:</w:delText>
        </w:r>
      </w:del>
    </w:p>
    <w:p w14:paraId="01B9FD93" w14:textId="44FB0D34" w:rsidR="00DB1522" w:rsidRPr="00DB1522" w:rsidDel="00E474A7" w:rsidRDefault="00DB1522" w:rsidP="00DE23F9">
      <w:pPr>
        <w:ind w:firstLine="0"/>
        <w:rPr>
          <w:del w:id="815" w:author="Autor"/>
          <w:lang w:val="en-US"/>
        </w:rPr>
      </w:pPr>
      <w:del w:id="816" w:author="Autor">
        <w:r w:rsidRPr="00DB1522" w:rsidDel="00E474A7">
          <w:rPr>
            <w:lang w:val="en-US"/>
          </w:rPr>
          <w:delText xml:space="preserve">                    InvalidSensors.append(sensor)</w:delText>
        </w:r>
      </w:del>
    </w:p>
    <w:p w14:paraId="5741AFA4" w14:textId="6E3669A4" w:rsidR="00DB1522" w:rsidRPr="00DB1522" w:rsidDel="00E474A7" w:rsidRDefault="00DB1522" w:rsidP="00DE23F9">
      <w:pPr>
        <w:ind w:firstLine="0"/>
        <w:rPr>
          <w:del w:id="817" w:author="Autor"/>
          <w:lang w:val="en-US"/>
        </w:rPr>
      </w:pPr>
    </w:p>
    <w:p w14:paraId="0DFC0C1D" w14:textId="23793EEE" w:rsidR="00DB1522" w:rsidRPr="00DB1522" w:rsidDel="00E474A7" w:rsidRDefault="00DB1522" w:rsidP="00DE23F9">
      <w:pPr>
        <w:ind w:firstLine="0"/>
        <w:rPr>
          <w:del w:id="818" w:author="Autor"/>
          <w:lang w:val="en-US"/>
        </w:rPr>
      </w:pPr>
      <w:del w:id="81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 = ValidSensors</w:delText>
        </w:r>
      </w:del>
    </w:p>
    <w:p w14:paraId="19695D60" w14:textId="751ED8E8" w:rsidR="00DB1522" w:rsidRPr="00DB1522" w:rsidDel="00E474A7" w:rsidRDefault="00DB1522" w:rsidP="00DE23F9">
      <w:pPr>
        <w:ind w:firstLine="0"/>
        <w:rPr>
          <w:del w:id="820" w:author="Autor"/>
          <w:lang w:val="en-US"/>
        </w:rPr>
      </w:pPr>
      <w:del w:id="82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.__tempSensorList = InvalidSensors</w:delText>
        </w:r>
      </w:del>
    </w:p>
    <w:p w14:paraId="7A2FDF1F" w14:textId="3B743764" w:rsidR="00DB1522" w:rsidRPr="00DB1522" w:rsidDel="00E474A7" w:rsidRDefault="00DB1522" w:rsidP="00DE23F9">
      <w:pPr>
        <w:ind w:firstLine="0"/>
        <w:rPr>
          <w:del w:id="822" w:author="Autor"/>
          <w:lang w:val="en-US"/>
        </w:rPr>
      </w:pPr>
    </w:p>
    <w:p w14:paraId="198FB1C2" w14:textId="537896E4" w:rsidR="00DB1522" w:rsidRPr="00DB1522" w:rsidDel="00E474A7" w:rsidRDefault="00DB1522" w:rsidP="00DE23F9">
      <w:pPr>
        <w:ind w:firstLine="0"/>
        <w:rPr>
          <w:del w:id="823" w:author="Autor"/>
        </w:rPr>
      </w:pPr>
      <w:del w:id="824" w:author="Autor">
        <w:r w:rsidRPr="00DB1522" w:rsidDel="00E474A7">
          <w:rPr>
            <w:lang w:val="en-US"/>
          </w:rPr>
          <w:delText xml:space="preserve">    </w:delText>
        </w:r>
        <w:r w:rsidRPr="00DB1522" w:rsidDel="00E474A7">
          <w:rPr>
            <w:color w:val="0000FF"/>
          </w:rPr>
          <w:delText>def</w:delText>
        </w:r>
        <w:r w:rsidRPr="00DB1522" w:rsidDel="00E474A7">
          <w:delText xml:space="preserve"> </w:delText>
        </w:r>
        <w:r w:rsidRPr="00DB1522" w:rsidDel="00E474A7">
          <w:rPr>
            <w:color w:val="795E26"/>
          </w:rPr>
          <w:delText>__returnSensors</w:delText>
        </w:r>
        <w:r w:rsidRPr="00DB1522" w:rsidDel="00E474A7">
          <w:delText>(</w:delText>
        </w:r>
        <w:r w:rsidRPr="00DB1522" w:rsidDel="00E474A7">
          <w:rPr>
            <w:color w:val="001080"/>
          </w:rPr>
          <w:delText>self</w:delText>
        </w:r>
        <w:r w:rsidRPr="00DB1522" w:rsidDel="00E474A7">
          <w:delText>):</w:delText>
        </w:r>
      </w:del>
    </w:p>
    <w:p w14:paraId="38A31EF1" w14:textId="1747904E" w:rsidR="00DB1522" w:rsidRPr="00DB1522" w:rsidDel="00E474A7" w:rsidRDefault="00DB1522" w:rsidP="00DE23F9">
      <w:pPr>
        <w:ind w:firstLine="0"/>
        <w:rPr>
          <w:del w:id="825" w:author="Autor"/>
        </w:rPr>
      </w:pPr>
      <w:del w:id="826" w:author="Autor">
        <w:r w:rsidRPr="00DB1522" w:rsidDel="00E474A7">
          <w:delText xml:space="preserve">        </w:delText>
        </w:r>
        <w:r w:rsidRPr="00DB1522" w:rsidDel="00E474A7">
          <w:rPr>
            <w:color w:val="008000"/>
          </w:rPr>
          <w:delText># Os sensores sempre voltam ordenados às suas posições</w:delText>
        </w:r>
      </w:del>
    </w:p>
    <w:p w14:paraId="64E6D79E" w14:textId="00B65768" w:rsidR="00DB1522" w:rsidRPr="00DB1522" w:rsidDel="00E474A7" w:rsidRDefault="00DB1522" w:rsidP="00DE23F9">
      <w:pPr>
        <w:ind w:firstLine="0"/>
        <w:rPr>
          <w:del w:id="827" w:author="Autor"/>
          <w:lang w:val="en-US"/>
        </w:rPr>
      </w:pPr>
      <w:del w:id="828" w:author="Autor">
        <w:r w:rsidRPr="00DB1522" w:rsidDel="00E474A7">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not</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.__tempSensorList == </w:delText>
        </w:r>
        <w:r w:rsidRPr="00DB1522" w:rsidDel="00E474A7">
          <w:rPr>
            <w:color w:val="0000FF"/>
            <w:lang w:val="en-US"/>
          </w:rPr>
          <w:delText>None</w:delText>
        </w:r>
        <w:r w:rsidRPr="00DB1522" w:rsidDel="00E474A7">
          <w:rPr>
            <w:lang w:val="en-US"/>
          </w:rPr>
          <w:delText>:</w:delText>
        </w:r>
      </w:del>
    </w:p>
    <w:p w14:paraId="06EAC0F6" w14:textId="77D13D76" w:rsidR="00DB1522" w:rsidRPr="00DB1522" w:rsidDel="00E474A7" w:rsidRDefault="00DB1522" w:rsidP="00DE23F9">
      <w:pPr>
        <w:ind w:firstLine="0"/>
        <w:rPr>
          <w:del w:id="829" w:author="Autor"/>
          <w:lang w:val="en-US"/>
        </w:rPr>
      </w:pPr>
      <w:del w:id="830" w:author="Autor">
        <w:r w:rsidRPr="00DB1522" w:rsidDel="00E474A7">
          <w:rPr>
            <w:lang w:val="en-US"/>
          </w:rPr>
          <w:delText xml:space="preserve">            temp = </w:delText>
        </w:r>
        <w:r w:rsidRPr="00DB1522" w:rsidDel="00E474A7">
          <w:rPr>
            <w:color w:val="0000FF"/>
            <w:lang w:val="en-US"/>
          </w:rPr>
          <w:delText>self</w:delText>
        </w:r>
        <w:r w:rsidRPr="00DB1522" w:rsidDel="00E474A7">
          <w:rPr>
            <w:lang w:val="en-US"/>
          </w:rPr>
          <w:delText xml:space="preserve">.SensorList + </w:delText>
        </w:r>
        <w:r w:rsidRPr="00DB1522" w:rsidDel="00E474A7">
          <w:rPr>
            <w:color w:val="0000FF"/>
            <w:lang w:val="en-US"/>
          </w:rPr>
          <w:delText>self</w:delText>
        </w:r>
        <w:r w:rsidRPr="00DB1522" w:rsidDel="00E474A7">
          <w:rPr>
            <w:lang w:val="en-US"/>
          </w:rPr>
          <w:delText>.__tempSensorList</w:delText>
        </w:r>
      </w:del>
    </w:p>
    <w:p w14:paraId="76F95ACE" w14:textId="318A521E" w:rsidR="00DB1522" w:rsidRPr="00DB1522" w:rsidDel="00E474A7" w:rsidRDefault="00DB1522" w:rsidP="00DE23F9">
      <w:pPr>
        <w:ind w:firstLine="0"/>
        <w:rPr>
          <w:del w:id="831" w:author="Autor"/>
          <w:lang w:val="en-US"/>
        </w:rPr>
      </w:pPr>
      <w:del w:id="83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 = [</w:delText>
        </w:r>
        <w:r w:rsidRPr="00DB1522" w:rsidDel="00E474A7">
          <w:rPr>
            <w:color w:val="0000FF"/>
            <w:lang w:val="en-US"/>
          </w:rPr>
          <w:delText>None</w:delText>
        </w:r>
        <w:r w:rsidRPr="00DB1522" w:rsidDel="00E474A7">
          <w:rPr>
            <w:lang w:val="en-US"/>
          </w:rPr>
          <w:delText xml:space="preserve">] * </w:delText>
        </w:r>
        <w:r w:rsidRPr="00DB1522" w:rsidDel="00E474A7">
          <w:rPr>
            <w:color w:val="795E26"/>
            <w:lang w:val="en-US"/>
          </w:rPr>
          <w:delText>len</w:delText>
        </w:r>
        <w:r w:rsidRPr="00DB1522" w:rsidDel="00E474A7">
          <w:rPr>
            <w:lang w:val="en-US"/>
          </w:rPr>
          <w:delText>(temp)</w:delText>
        </w:r>
      </w:del>
    </w:p>
    <w:p w14:paraId="571D8EF0" w14:textId="34A71884" w:rsidR="00DB1522" w:rsidRPr="00DB1522" w:rsidDel="00E474A7" w:rsidRDefault="00DB1522" w:rsidP="00DE23F9">
      <w:pPr>
        <w:ind w:firstLine="0"/>
        <w:rPr>
          <w:del w:id="833" w:author="Autor"/>
          <w:lang w:val="en-US"/>
        </w:rPr>
      </w:pPr>
      <w:del w:id="834"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temp:</w:delText>
        </w:r>
      </w:del>
    </w:p>
    <w:p w14:paraId="24018201" w14:textId="58CEF416" w:rsidR="00DB1522" w:rsidRPr="00DB1522" w:rsidDel="00E474A7" w:rsidRDefault="00DB1522" w:rsidP="00DE23F9">
      <w:pPr>
        <w:ind w:firstLine="0"/>
        <w:rPr>
          <w:del w:id="835" w:author="Autor"/>
          <w:lang w:val="en-US"/>
        </w:rPr>
      </w:pPr>
      <w:del w:id="836"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.SensorList[sensor.ID] = sensor</w:delText>
        </w:r>
      </w:del>
    </w:p>
    <w:p w14:paraId="68E51AA8" w14:textId="1676C317" w:rsidR="00DB1522" w:rsidRPr="00DB1522" w:rsidDel="00E474A7" w:rsidRDefault="00DB1522" w:rsidP="00DE23F9">
      <w:pPr>
        <w:ind w:firstLine="0"/>
        <w:rPr>
          <w:del w:id="837" w:author="Autor"/>
          <w:lang w:val="en-US"/>
        </w:rPr>
      </w:pPr>
    </w:p>
    <w:p w14:paraId="383C8502" w14:textId="265ED785" w:rsidR="00DB1522" w:rsidRPr="00DB1522" w:rsidDel="00E474A7" w:rsidRDefault="00DB1522" w:rsidP="00DE23F9">
      <w:pPr>
        <w:ind w:firstLine="0"/>
        <w:rPr>
          <w:del w:id="838" w:author="Autor"/>
          <w:lang w:val="en-US"/>
        </w:rPr>
      </w:pPr>
      <w:del w:id="839"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__orderMembers</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TimesToSensors</w:delText>
        </w:r>
        <w:r w:rsidRPr="00DB1522" w:rsidDel="00E474A7">
          <w:rPr>
            <w:lang w:val="en-US"/>
          </w:rPr>
          <w:delText>):</w:delText>
        </w:r>
      </w:del>
    </w:p>
    <w:p w14:paraId="04C77FBD" w14:textId="21181814" w:rsidR="00DB1522" w:rsidRPr="00DB1522" w:rsidDel="00E474A7" w:rsidRDefault="00DB1522" w:rsidP="00DE23F9">
      <w:pPr>
        <w:ind w:firstLine="0"/>
        <w:rPr>
          <w:del w:id="840" w:author="Autor"/>
          <w:lang w:val="en-US"/>
        </w:rPr>
      </w:pPr>
      <w:del w:id="841" w:author="Autor">
        <w:r w:rsidRPr="00DB1522" w:rsidDel="00E474A7">
          <w:rPr>
            <w:lang w:val="en-US"/>
          </w:rPr>
          <w:delText xml:space="preserve">        </w:delText>
        </w:r>
        <w:r w:rsidRPr="00DB1522" w:rsidDel="00E474A7">
          <w:rPr>
            <w:color w:val="267F99"/>
            <w:lang w:val="en-US"/>
          </w:rPr>
          <w:delText>type</w:delText>
        </w:r>
        <w:r w:rsidRPr="00DB1522" w:rsidDel="00E474A7">
          <w:rPr>
            <w:lang w:val="en-US"/>
          </w:rPr>
          <w:delText xml:space="preserve"> = [(</w:delText>
        </w:r>
        <w:r w:rsidRPr="00DB1522" w:rsidDel="00E474A7">
          <w:rPr>
            <w:color w:val="A31515"/>
            <w:lang w:val="en-US"/>
          </w:rPr>
          <w:delText>'ID'</w:delText>
        </w:r>
        <w:r w:rsidRPr="00DB1522" w:rsidDel="00E474A7">
          <w:rPr>
            <w:lang w:val="en-US"/>
          </w:rPr>
          <w:delText xml:space="preserve">, </w:delText>
        </w:r>
        <w:r w:rsidRPr="00DB1522" w:rsidDel="00E474A7">
          <w:rPr>
            <w:color w:val="267F99"/>
            <w:lang w:val="en-US"/>
          </w:rPr>
          <w:delText>int</w:delText>
        </w:r>
        <w:r w:rsidRPr="00DB1522" w:rsidDel="00E474A7">
          <w:rPr>
            <w:lang w:val="en-US"/>
          </w:rPr>
          <w:delText>), (</w:delText>
        </w:r>
        <w:r w:rsidRPr="00DB1522" w:rsidDel="00E474A7">
          <w:rPr>
            <w:color w:val="A31515"/>
            <w:lang w:val="en-US"/>
          </w:rPr>
          <w:delText>'time'</w:delText>
        </w:r>
        <w:r w:rsidRPr="00DB1522" w:rsidDel="00E474A7">
          <w:rPr>
            <w:lang w:val="en-US"/>
          </w:rPr>
          <w:delText xml:space="preserve">, </w:delText>
        </w:r>
        <w:r w:rsidRPr="00DB1522" w:rsidDel="00E474A7">
          <w:rPr>
            <w:color w:val="267F99"/>
            <w:lang w:val="en-US"/>
          </w:rPr>
          <w:delText>float</w:delText>
        </w:r>
        <w:r w:rsidRPr="00DB1522" w:rsidDel="00E474A7">
          <w:rPr>
            <w:lang w:val="en-US"/>
          </w:rPr>
          <w:delText>)]</w:delText>
        </w:r>
      </w:del>
    </w:p>
    <w:p w14:paraId="747C1940" w14:textId="63DB1E2B" w:rsidR="00DB1522" w:rsidRPr="00DB1522" w:rsidDel="00E474A7" w:rsidRDefault="00DB1522" w:rsidP="00DE23F9">
      <w:pPr>
        <w:ind w:firstLine="0"/>
        <w:rPr>
          <w:del w:id="842" w:author="Autor"/>
          <w:lang w:val="en-US"/>
        </w:rPr>
      </w:pPr>
      <w:del w:id="843" w:author="Autor">
        <w:r w:rsidRPr="00DB1522" w:rsidDel="00E474A7">
          <w:rPr>
            <w:lang w:val="en-US"/>
          </w:rPr>
          <w:delText xml:space="preserve">        data = np.array(TimesToSensors, </w:delText>
        </w:r>
        <w:r w:rsidRPr="00DB1522" w:rsidDel="00E474A7">
          <w:rPr>
            <w:color w:val="001080"/>
            <w:lang w:val="en-US"/>
          </w:rPr>
          <w:delText>dtype</w:delText>
        </w:r>
        <w:r w:rsidRPr="00DB1522" w:rsidDel="00E474A7">
          <w:rPr>
            <w:lang w:val="en-US"/>
          </w:rPr>
          <w:delText>=</w:delText>
        </w:r>
        <w:r w:rsidRPr="00DB1522" w:rsidDel="00E474A7">
          <w:rPr>
            <w:color w:val="267F99"/>
            <w:lang w:val="en-US"/>
          </w:rPr>
          <w:delText>type</w:delText>
        </w:r>
        <w:r w:rsidRPr="00DB1522" w:rsidDel="00E474A7">
          <w:rPr>
            <w:lang w:val="en-US"/>
          </w:rPr>
          <w:delText>)</w:delText>
        </w:r>
      </w:del>
    </w:p>
    <w:p w14:paraId="57E190CD" w14:textId="40ED7B2F" w:rsidR="00DB1522" w:rsidRPr="00DB1522" w:rsidDel="00E474A7" w:rsidRDefault="00DB1522" w:rsidP="00DE23F9">
      <w:pPr>
        <w:ind w:firstLine="0"/>
        <w:rPr>
          <w:del w:id="844" w:author="Autor"/>
          <w:lang w:val="en-US"/>
        </w:rPr>
      </w:pPr>
      <w:del w:id="845" w:author="Autor">
        <w:r w:rsidRPr="00DB1522" w:rsidDel="00E474A7">
          <w:rPr>
            <w:lang w:val="en-US"/>
          </w:rPr>
          <w:delText xml:space="preserve">        OrderedMembers = np.sort(data, </w:delText>
        </w:r>
        <w:r w:rsidRPr="00DB1522" w:rsidDel="00E474A7">
          <w:rPr>
            <w:color w:val="001080"/>
            <w:lang w:val="en-US"/>
          </w:rPr>
          <w:delText>order</w:delText>
        </w:r>
        <w:r w:rsidRPr="00DB1522" w:rsidDel="00E474A7">
          <w:rPr>
            <w:lang w:val="en-US"/>
          </w:rPr>
          <w:delText>=</w:delText>
        </w:r>
        <w:r w:rsidRPr="00DB1522" w:rsidDel="00E474A7">
          <w:rPr>
            <w:color w:val="A31515"/>
            <w:lang w:val="en-US"/>
          </w:rPr>
          <w:delText>'ID'</w:delText>
        </w:r>
        <w:r w:rsidRPr="00DB1522" w:rsidDel="00E474A7">
          <w:rPr>
            <w:lang w:val="en-US"/>
          </w:rPr>
          <w:delText>)</w:delText>
        </w:r>
      </w:del>
    </w:p>
    <w:p w14:paraId="037CFFB0" w14:textId="719B95A2" w:rsidR="00DB1522" w:rsidRPr="00DB1522" w:rsidDel="00E474A7" w:rsidRDefault="00DB1522" w:rsidP="00DE23F9">
      <w:pPr>
        <w:ind w:firstLine="0"/>
        <w:rPr>
          <w:del w:id="846" w:author="Autor"/>
          <w:lang w:val="en-US"/>
        </w:rPr>
      </w:pPr>
    </w:p>
    <w:p w14:paraId="6D69B609" w14:textId="61D7D9FC" w:rsidR="00DB1522" w:rsidRPr="00DB1522" w:rsidDel="00E474A7" w:rsidRDefault="00DB1522" w:rsidP="00DE23F9">
      <w:pPr>
        <w:ind w:firstLine="0"/>
        <w:rPr>
          <w:del w:id="847" w:author="Autor"/>
          <w:lang w:val="en-US"/>
        </w:rPr>
      </w:pPr>
      <w:del w:id="848"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OrderedMembers</w:delText>
        </w:r>
      </w:del>
    </w:p>
    <w:p w14:paraId="0B7972D4" w14:textId="30D27995" w:rsidR="00DB1522" w:rsidRPr="00DB1522" w:rsidDel="00E474A7" w:rsidRDefault="00DB1522" w:rsidP="00DE23F9">
      <w:pPr>
        <w:ind w:firstLine="0"/>
        <w:rPr>
          <w:del w:id="849" w:author="Autor"/>
          <w:lang w:val="en-US"/>
        </w:rPr>
      </w:pPr>
    </w:p>
    <w:p w14:paraId="4D36F6B9" w14:textId="08946EE8" w:rsidR="00DB1522" w:rsidRPr="00DB1522" w:rsidDel="00E474A7" w:rsidRDefault="00DB1522" w:rsidP="00DE23F9">
      <w:pPr>
        <w:ind w:firstLine="0"/>
        <w:rPr>
          <w:del w:id="850" w:author="Autor"/>
          <w:lang w:val="en-US"/>
        </w:rPr>
      </w:pPr>
      <w:del w:id="85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__orderByTime</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TimesToSensors</w:delText>
        </w:r>
        <w:r w:rsidRPr="00DB1522" w:rsidDel="00E474A7">
          <w:rPr>
            <w:lang w:val="en-US"/>
          </w:rPr>
          <w:delText>):</w:delText>
        </w:r>
      </w:del>
    </w:p>
    <w:p w14:paraId="50A3EA87" w14:textId="1EF21FA7" w:rsidR="00DB1522" w:rsidRPr="00DB1522" w:rsidDel="00E474A7" w:rsidRDefault="00DB1522" w:rsidP="00DE23F9">
      <w:pPr>
        <w:ind w:firstLine="0"/>
        <w:rPr>
          <w:del w:id="852" w:author="Autor"/>
          <w:lang w:val="en-US"/>
        </w:rPr>
      </w:pPr>
      <w:del w:id="853" w:author="Autor">
        <w:r w:rsidRPr="00DB1522" w:rsidDel="00E474A7">
          <w:rPr>
            <w:lang w:val="en-US"/>
          </w:rPr>
          <w:delText xml:space="preserve">        dtype = [(</w:delText>
        </w:r>
        <w:r w:rsidRPr="00DB1522" w:rsidDel="00E474A7">
          <w:rPr>
            <w:color w:val="A31515"/>
            <w:lang w:val="en-US"/>
          </w:rPr>
          <w:delText>"ID"</w:delText>
        </w:r>
        <w:r w:rsidRPr="00DB1522" w:rsidDel="00E474A7">
          <w:rPr>
            <w:lang w:val="en-US"/>
          </w:rPr>
          <w:delText xml:space="preserve">, </w:delText>
        </w:r>
        <w:r w:rsidRPr="00DB1522" w:rsidDel="00E474A7">
          <w:rPr>
            <w:color w:val="267F99"/>
            <w:lang w:val="en-US"/>
          </w:rPr>
          <w:delText>int</w:delText>
        </w:r>
        <w:r w:rsidRPr="00DB1522" w:rsidDel="00E474A7">
          <w:rPr>
            <w:lang w:val="en-US"/>
          </w:rPr>
          <w:delText>), (</w:delText>
        </w:r>
        <w:r w:rsidRPr="00DB1522" w:rsidDel="00E474A7">
          <w:rPr>
            <w:color w:val="A31515"/>
            <w:lang w:val="en-US"/>
          </w:rPr>
          <w:delText>"time"</w:delText>
        </w:r>
        <w:r w:rsidRPr="00DB1522" w:rsidDel="00E474A7">
          <w:rPr>
            <w:lang w:val="en-US"/>
          </w:rPr>
          <w:delText xml:space="preserve">, </w:delText>
        </w:r>
        <w:r w:rsidRPr="00DB1522" w:rsidDel="00E474A7">
          <w:rPr>
            <w:color w:val="267F99"/>
            <w:lang w:val="en-US"/>
          </w:rPr>
          <w:delText>float</w:delText>
        </w:r>
        <w:r w:rsidRPr="00DB1522" w:rsidDel="00E474A7">
          <w:rPr>
            <w:lang w:val="en-US"/>
          </w:rPr>
          <w:delText>)]</w:delText>
        </w:r>
      </w:del>
    </w:p>
    <w:p w14:paraId="3B691648" w14:textId="2EFCAC0D" w:rsidR="00DB1522" w:rsidRPr="00DB1522" w:rsidDel="00E474A7" w:rsidRDefault="00DB1522" w:rsidP="00DE23F9">
      <w:pPr>
        <w:ind w:firstLine="0"/>
        <w:rPr>
          <w:del w:id="854" w:author="Autor"/>
          <w:lang w:val="en-US"/>
        </w:rPr>
      </w:pPr>
      <w:del w:id="855" w:author="Autor">
        <w:r w:rsidRPr="00DB1522" w:rsidDel="00E474A7">
          <w:rPr>
            <w:lang w:val="en-US"/>
          </w:rPr>
          <w:delText xml:space="preserve">        NPtimes = np.array(TimesToSensors, </w:delText>
        </w:r>
        <w:r w:rsidRPr="00DB1522" w:rsidDel="00E474A7">
          <w:rPr>
            <w:color w:val="001080"/>
            <w:lang w:val="en-US"/>
          </w:rPr>
          <w:delText>dtype</w:delText>
        </w:r>
        <w:r w:rsidRPr="00DB1522" w:rsidDel="00E474A7">
          <w:rPr>
            <w:lang w:val="en-US"/>
          </w:rPr>
          <w:delText>=dtype)</w:delText>
        </w:r>
      </w:del>
    </w:p>
    <w:p w14:paraId="4988AECF" w14:textId="7850E5DD" w:rsidR="00DB1522" w:rsidRPr="00DB1522" w:rsidDel="00E474A7" w:rsidRDefault="00DB1522" w:rsidP="00DE23F9">
      <w:pPr>
        <w:ind w:firstLine="0"/>
        <w:rPr>
          <w:del w:id="856" w:author="Autor"/>
          <w:lang w:val="en-US"/>
        </w:rPr>
      </w:pPr>
      <w:del w:id="857" w:author="Autor">
        <w:r w:rsidRPr="00DB1522" w:rsidDel="00E474A7">
          <w:rPr>
            <w:lang w:val="en-US"/>
          </w:rPr>
          <w:delText xml:space="preserve">        NPtimes = np.sort(NPtimes, </w:delText>
        </w:r>
        <w:r w:rsidRPr="00DB1522" w:rsidDel="00E474A7">
          <w:rPr>
            <w:color w:val="001080"/>
            <w:lang w:val="en-US"/>
          </w:rPr>
          <w:delText>order</w:delText>
        </w:r>
        <w:r w:rsidRPr="00DB1522" w:rsidDel="00E474A7">
          <w:rPr>
            <w:lang w:val="en-US"/>
          </w:rPr>
          <w:delText>=</w:delText>
        </w:r>
        <w:r w:rsidRPr="00DB1522" w:rsidDel="00E474A7">
          <w:rPr>
            <w:color w:val="A31515"/>
            <w:lang w:val="en-US"/>
          </w:rPr>
          <w:delText>"time"</w:delText>
        </w:r>
        <w:r w:rsidRPr="00DB1522" w:rsidDel="00E474A7">
          <w:rPr>
            <w:lang w:val="en-US"/>
          </w:rPr>
          <w:delText>)</w:delText>
        </w:r>
      </w:del>
    </w:p>
    <w:p w14:paraId="1BA70F32" w14:textId="528F3915" w:rsidR="00DB1522" w:rsidRPr="00DB1522" w:rsidDel="00E474A7" w:rsidRDefault="00DB1522" w:rsidP="00DE23F9">
      <w:pPr>
        <w:ind w:firstLine="0"/>
        <w:rPr>
          <w:del w:id="858" w:author="Autor"/>
          <w:lang w:val="en-US"/>
        </w:rPr>
      </w:pPr>
    </w:p>
    <w:p w14:paraId="72FEBC64" w14:textId="5893F36B" w:rsidR="00DB1522" w:rsidRPr="00DB1522" w:rsidDel="00E474A7" w:rsidRDefault="00DB1522" w:rsidP="00DE23F9">
      <w:pPr>
        <w:ind w:firstLine="0"/>
        <w:rPr>
          <w:del w:id="859" w:author="Autor"/>
          <w:lang w:val="en-US"/>
        </w:rPr>
      </w:pPr>
      <w:del w:id="860"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NPtimes</w:delText>
        </w:r>
      </w:del>
    </w:p>
    <w:p w14:paraId="318E3041" w14:textId="3EEE32B4" w:rsidR="00DB1522" w:rsidRPr="00DB1522" w:rsidDel="00E474A7" w:rsidRDefault="00DB1522" w:rsidP="00DE23F9">
      <w:pPr>
        <w:ind w:firstLine="0"/>
        <w:rPr>
          <w:del w:id="861" w:author="Autor"/>
          <w:lang w:val="en-US"/>
        </w:rPr>
      </w:pPr>
    </w:p>
    <w:p w14:paraId="36DE050E" w14:textId="1631D47D" w:rsidR="00DB1522" w:rsidRPr="00DB1522" w:rsidDel="00E474A7" w:rsidRDefault="00DB1522" w:rsidP="00DE23F9">
      <w:pPr>
        <w:ind w:firstLine="0"/>
        <w:rPr>
          <w:del w:id="862" w:author="Autor"/>
          <w:lang w:val="en-US"/>
        </w:rPr>
      </w:pPr>
      <w:del w:id="863" w:author="Autor">
        <w:r w:rsidRPr="00DB1522" w:rsidDel="00E474A7">
          <w:rPr>
            <w:lang w:val="en-US"/>
          </w:rPr>
          <w:delText xml:space="preserve">    </w:delText>
        </w:r>
        <w:r w:rsidRPr="00DB1522" w:rsidDel="00E474A7">
          <w:rPr>
            <w:color w:val="008000"/>
            <w:lang w:val="en-US"/>
          </w:rPr>
          <w:delText># Seccionamento</w:delText>
        </w:r>
      </w:del>
    </w:p>
    <w:p w14:paraId="7E74C2F3" w14:textId="6ED1DA77" w:rsidR="00DB1522" w:rsidRPr="00DB1522" w:rsidDel="00E474A7" w:rsidRDefault="00DB1522" w:rsidP="00DE23F9">
      <w:pPr>
        <w:ind w:firstLine="0"/>
        <w:rPr>
          <w:del w:id="864" w:author="Autor"/>
          <w:lang w:val="en-US"/>
        </w:rPr>
      </w:pPr>
      <w:del w:id="865"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__regPolys</w:delText>
        </w:r>
        <w:r w:rsidRPr="00DB1522" w:rsidDel="00E474A7">
          <w:rPr>
            <w:lang w:val="en-US"/>
          </w:rPr>
          <w:delText>(</w:delText>
        </w:r>
        <w:r w:rsidRPr="00DB1522" w:rsidDel="00E474A7">
          <w:rPr>
            <w:color w:val="001080"/>
            <w:lang w:val="en-US"/>
          </w:rPr>
          <w:delText>self</w:delText>
        </w:r>
        <w:r w:rsidRPr="00DB1522" w:rsidDel="00E474A7">
          <w:rPr>
            <w:lang w:val="en-US"/>
          </w:rPr>
          <w:delText>):</w:delText>
        </w:r>
      </w:del>
    </w:p>
    <w:p w14:paraId="6067CE73" w14:textId="17E19ACA" w:rsidR="00DB1522" w:rsidRPr="00DB1522" w:rsidDel="00E474A7" w:rsidRDefault="00DB1522" w:rsidP="00DE23F9">
      <w:pPr>
        <w:ind w:firstLine="0"/>
        <w:rPr>
          <w:del w:id="866" w:author="Autor"/>
          <w:lang w:val="en-US"/>
        </w:rPr>
      </w:pPr>
      <w:del w:id="867" w:author="Autor">
        <w:r w:rsidRPr="00DB1522" w:rsidDel="00E474A7">
          <w:rPr>
            <w:lang w:val="en-US"/>
          </w:rPr>
          <w:delText xml:space="preserve">        polArc, polPos = elipseArcReg(</w:delText>
        </w:r>
        <w:r w:rsidRPr="00DB1522" w:rsidDel="00E474A7">
          <w:rPr>
            <w:color w:val="0000FF"/>
            <w:lang w:val="en-US"/>
          </w:rPr>
          <w:delText>self</w:delText>
        </w:r>
        <w:r w:rsidRPr="00DB1522" w:rsidDel="00E474A7">
          <w:rPr>
            <w:lang w:val="en-US"/>
          </w:rPr>
          <w:delText xml:space="preserve">.f, </w:delText>
        </w:r>
        <w:r w:rsidRPr="00DB1522" w:rsidDel="00E474A7">
          <w:rPr>
            <w:color w:val="09885A"/>
            <w:lang w:val="en-US"/>
          </w:rPr>
          <w:delText>7</w:delText>
        </w:r>
        <w:r w:rsidRPr="00DB1522" w:rsidDel="00E474A7">
          <w:rPr>
            <w:lang w:val="en-US"/>
          </w:rPr>
          <w:delText xml:space="preserve">, </w:delText>
        </w:r>
        <w:r w:rsidRPr="00DB1522" w:rsidDel="00E474A7">
          <w:rPr>
            <w:color w:val="09885A"/>
            <w:lang w:val="en-US"/>
          </w:rPr>
          <w:delText>100000</w:delText>
        </w:r>
        <w:r w:rsidRPr="00DB1522" w:rsidDel="00E474A7">
          <w:rPr>
            <w:lang w:val="en-US"/>
          </w:rPr>
          <w:delText>)</w:delText>
        </w:r>
      </w:del>
    </w:p>
    <w:p w14:paraId="0967FA75" w14:textId="7DB6DBFF" w:rsidR="00DB1522" w:rsidRPr="00DB1522" w:rsidDel="00E474A7" w:rsidRDefault="00DB1522" w:rsidP="00DE23F9">
      <w:pPr>
        <w:ind w:firstLine="0"/>
        <w:rPr>
          <w:del w:id="868" w:author="Autor"/>
          <w:lang w:val="en-US"/>
        </w:rPr>
      </w:pPr>
      <w:del w:id="86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.polArc = polArc</w:delText>
        </w:r>
      </w:del>
    </w:p>
    <w:p w14:paraId="75000476" w14:textId="123F4612" w:rsidR="00DB1522" w:rsidRPr="00DB1522" w:rsidDel="00E474A7" w:rsidRDefault="00DB1522" w:rsidP="00DE23F9">
      <w:pPr>
        <w:ind w:firstLine="0"/>
        <w:rPr>
          <w:del w:id="870" w:author="Autor"/>
          <w:lang w:val="en-US"/>
        </w:rPr>
      </w:pPr>
      <w:del w:id="87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.polArc_f = polArc[::-</w:delText>
        </w:r>
        <w:r w:rsidRPr="00DB1522" w:rsidDel="00E474A7">
          <w:rPr>
            <w:color w:val="09885A"/>
            <w:lang w:val="en-US"/>
          </w:rPr>
          <w:delText>1</w:delText>
        </w:r>
        <w:r w:rsidRPr="00DB1522" w:rsidDel="00E474A7">
          <w:rPr>
            <w:lang w:val="en-US"/>
          </w:rPr>
          <w:delText>]</w:delText>
        </w:r>
      </w:del>
    </w:p>
    <w:p w14:paraId="1CB81848" w14:textId="591560F8" w:rsidR="00DB1522" w:rsidRPr="008A1A92" w:rsidDel="00E474A7" w:rsidRDefault="00DB1522" w:rsidP="00DE23F9">
      <w:pPr>
        <w:ind w:firstLine="0"/>
        <w:rPr>
          <w:del w:id="872" w:author="Autor"/>
        </w:rPr>
      </w:pPr>
      <w:del w:id="873" w:author="Autor">
        <w:r w:rsidRPr="00DB1522" w:rsidDel="00E474A7">
          <w:rPr>
            <w:lang w:val="en-US"/>
          </w:rPr>
          <w:delText xml:space="preserve">        </w:delText>
        </w:r>
        <w:r w:rsidRPr="008A1A92" w:rsidDel="00E474A7">
          <w:rPr>
            <w:color w:val="0000FF"/>
          </w:rPr>
          <w:delText>self</w:delText>
        </w:r>
        <w:r w:rsidRPr="008A1A92" w:rsidDel="00E474A7">
          <w:delText>.polPos = polPos</w:delText>
        </w:r>
      </w:del>
    </w:p>
    <w:p w14:paraId="5D884DE8" w14:textId="4005A595" w:rsidR="00DB1522" w:rsidRPr="008A1A92" w:rsidDel="00E474A7" w:rsidRDefault="00DB1522" w:rsidP="00DE23F9">
      <w:pPr>
        <w:ind w:firstLine="0"/>
        <w:rPr>
          <w:del w:id="874" w:author="Autor"/>
        </w:rPr>
      </w:pPr>
      <w:del w:id="875" w:author="Autor">
        <w:r w:rsidRPr="008A1A92" w:rsidDel="00E474A7">
          <w:delText xml:space="preserve">        </w:delText>
        </w:r>
        <w:r w:rsidRPr="008A1A92" w:rsidDel="00E474A7">
          <w:rPr>
            <w:color w:val="0000FF"/>
          </w:rPr>
          <w:delText>self</w:delText>
        </w:r>
        <w:r w:rsidRPr="008A1A92" w:rsidDel="00E474A7">
          <w:delText>.polPos_f = polPos[::-</w:delText>
        </w:r>
        <w:r w:rsidRPr="008A1A92" w:rsidDel="00E474A7">
          <w:rPr>
            <w:color w:val="09885A"/>
          </w:rPr>
          <w:delText>1</w:delText>
        </w:r>
        <w:r w:rsidRPr="008A1A92" w:rsidDel="00E474A7">
          <w:delText>]</w:delText>
        </w:r>
      </w:del>
    </w:p>
    <w:p w14:paraId="5121AF9F" w14:textId="33AE1933" w:rsidR="00DB1522" w:rsidRPr="008A1A92" w:rsidDel="00E474A7" w:rsidRDefault="00DB1522" w:rsidP="00DE23F9">
      <w:pPr>
        <w:ind w:firstLine="0"/>
        <w:rPr>
          <w:del w:id="876" w:author="Autor"/>
        </w:rPr>
      </w:pPr>
    </w:p>
    <w:p w14:paraId="145B47A6" w14:textId="3DE55853" w:rsidR="00DB1522" w:rsidRPr="00DB1522" w:rsidDel="00E474A7" w:rsidRDefault="00DB1522" w:rsidP="00DE23F9">
      <w:pPr>
        <w:ind w:firstLine="0"/>
        <w:rPr>
          <w:del w:id="877" w:author="Autor"/>
          <w:lang w:val="en-US"/>
        </w:rPr>
      </w:pPr>
      <w:del w:id="878" w:author="Autor">
        <w:r w:rsidRPr="008A1A92" w:rsidDel="00E474A7">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__sectionPos</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s</w:delText>
        </w:r>
        <w:r w:rsidRPr="00DB1522" w:rsidDel="00E474A7">
          <w:rPr>
            <w:lang w:val="en-US"/>
          </w:rPr>
          <w:delText>):</w:delText>
        </w:r>
      </w:del>
    </w:p>
    <w:p w14:paraId="0CD85977" w14:textId="39D1C93C" w:rsidR="00DB1522" w:rsidRPr="00DB1522" w:rsidDel="00E474A7" w:rsidRDefault="00DB1522" w:rsidP="00DE23F9">
      <w:pPr>
        <w:ind w:firstLine="0"/>
        <w:rPr>
          <w:del w:id="879" w:author="Autor"/>
          <w:lang w:val="en-US"/>
        </w:rPr>
      </w:pPr>
      <w:del w:id="880"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.SectionMode == </w:delText>
        </w:r>
        <w:r w:rsidRPr="00DB1522" w:rsidDel="00E474A7">
          <w:rPr>
            <w:color w:val="A31515"/>
            <w:lang w:val="en-US"/>
          </w:rPr>
          <w:delText>"reg"</w:delText>
        </w:r>
        <w:r w:rsidRPr="00DB1522" w:rsidDel="00E474A7">
          <w:rPr>
            <w:lang w:val="en-US"/>
          </w:rPr>
          <w:delText>:</w:delText>
        </w:r>
      </w:del>
    </w:p>
    <w:p w14:paraId="62ECD982" w14:textId="37CF6287" w:rsidR="00DB1522" w:rsidRPr="00DB1522" w:rsidDel="00E474A7" w:rsidRDefault="00DB1522" w:rsidP="00DE23F9">
      <w:pPr>
        <w:ind w:firstLine="0"/>
        <w:rPr>
          <w:del w:id="881" w:author="Autor"/>
          <w:lang w:val="en-US"/>
        </w:rPr>
      </w:pPr>
      <w:del w:id="882" w:author="Autor">
        <w:r w:rsidRPr="00DB1522" w:rsidDel="00E474A7">
          <w:rPr>
            <w:lang w:val="en-US"/>
          </w:rPr>
          <w:delText xml:space="preserve">            a =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del>
    </w:p>
    <w:p w14:paraId="336141AB" w14:textId="6C19C08A" w:rsidR="00DB1522" w:rsidRPr="00DB1522" w:rsidDel="00E474A7" w:rsidRDefault="00DB1522" w:rsidP="00DE23F9">
      <w:pPr>
        <w:ind w:firstLine="0"/>
        <w:rPr>
          <w:del w:id="883" w:author="Autor"/>
          <w:lang w:val="en-US"/>
        </w:rPr>
      </w:pPr>
      <w:del w:id="884" w:author="Autor">
        <w:r w:rsidRPr="00DB1522" w:rsidDel="00E474A7">
          <w:rPr>
            <w:lang w:val="en-US"/>
          </w:rPr>
          <w:delText xml:space="preserve">            f = </w:delText>
        </w:r>
        <w:r w:rsidRPr="00DB1522" w:rsidDel="00E474A7">
          <w:rPr>
            <w:color w:val="0000FF"/>
            <w:lang w:val="en-US"/>
          </w:rPr>
          <w:delText>self</w:delText>
        </w:r>
        <w:r w:rsidRPr="00DB1522" w:rsidDel="00E474A7">
          <w:rPr>
            <w:lang w:val="en-US"/>
          </w:rPr>
          <w:delText>.f</w:delText>
        </w:r>
      </w:del>
    </w:p>
    <w:p w14:paraId="3521171C" w14:textId="3C807825" w:rsidR="00DB1522" w:rsidRPr="00DB1522" w:rsidDel="00E474A7" w:rsidRDefault="00DB1522" w:rsidP="00DE23F9">
      <w:pPr>
        <w:ind w:firstLine="0"/>
        <w:rPr>
          <w:del w:id="885" w:author="Autor"/>
        </w:rPr>
      </w:pPr>
      <w:del w:id="886" w:author="Autor">
        <w:r w:rsidRPr="00DB1522" w:rsidDel="00E474A7">
          <w:rPr>
            <w:lang w:val="en-US"/>
          </w:rPr>
          <w:delText xml:space="preserve">            </w:delText>
        </w:r>
        <w:r w:rsidRPr="00DB1522" w:rsidDel="00E474A7">
          <w:delText>s = s / a</w:delText>
        </w:r>
      </w:del>
    </w:p>
    <w:p w14:paraId="51806CC8" w14:textId="58EC285D" w:rsidR="00DB1522" w:rsidRPr="00DB1522" w:rsidDel="00E474A7" w:rsidRDefault="00DB1522" w:rsidP="00DE23F9">
      <w:pPr>
        <w:ind w:firstLine="0"/>
        <w:rPr>
          <w:del w:id="887" w:author="Autor"/>
        </w:rPr>
      </w:pPr>
      <w:del w:id="888" w:author="Autor">
        <w:r w:rsidRPr="00DB1522" w:rsidDel="00E474A7">
          <w:delText xml:space="preserve">            pol = </w:delText>
        </w:r>
        <w:r w:rsidRPr="00DB1522" w:rsidDel="00E474A7">
          <w:rPr>
            <w:color w:val="0000FF"/>
          </w:rPr>
          <w:delText>self</w:delText>
        </w:r>
        <w:r w:rsidRPr="00DB1522" w:rsidDel="00E474A7">
          <w:delText>.polPos</w:delText>
        </w:r>
      </w:del>
    </w:p>
    <w:p w14:paraId="46DA05CE" w14:textId="33B4FC64" w:rsidR="00DB1522" w:rsidRPr="00DB1522" w:rsidDel="00E474A7" w:rsidRDefault="00DB1522" w:rsidP="00DE23F9">
      <w:pPr>
        <w:ind w:firstLine="0"/>
        <w:rPr>
          <w:del w:id="889" w:author="Autor"/>
        </w:rPr>
      </w:pPr>
      <w:del w:id="890" w:author="Autor">
        <w:r w:rsidRPr="00DB1522" w:rsidDel="00E474A7">
          <w:delText xml:space="preserve">            polF = </w:delText>
        </w:r>
        <w:r w:rsidRPr="00DB1522" w:rsidDel="00E474A7">
          <w:rPr>
            <w:color w:val="0000FF"/>
          </w:rPr>
          <w:delText>self</w:delText>
        </w:r>
        <w:r w:rsidRPr="00DB1522" w:rsidDel="00E474A7">
          <w:delText>.polPos_f</w:delText>
        </w:r>
      </w:del>
    </w:p>
    <w:p w14:paraId="351D7ED0" w14:textId="5712E227" w:rsidR="00DB1522" w:rsidRPr="00DB1522" w:rsidDel="00E474A7" w:rsidRDefault="00DB1522" w:rsidP="00DE23F9">
      <w:pPr>
        <w:ind w:firstLine="0"/>
        <w:rPr>
          <w:del w:id="891" w:author="Autor"/>
          <w:lang w:val="en-US"/>
        </w:rPr>
      </w:pPr>
      <w:del w:id="892" w:author="Autor">
        <w:r w:rsidRPr="00DB1522" w:rsidDel="00E474A7">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.numba:</w:delText>
        </w:r>
      </w:del>
    </w:p>
    <w:p w14:paraId="4796B646" w14:textId="23BA9CDC" w:rsidR="00DB1522" w:rsidRPr="00DB1522" w:rsidDel="00E474A7" w:rsidRDefault="00DB1522" w:rsidP="00DE23F9">
      <w:pPr>
        <w:ind w:firstLine="0"/>
        <w:rPr>
          <w:del w:id="893" w:author="Autor"/>
          <w:lang w:val="en-US"/>
        </w:rPr>
      </w:pPr>
      <w:del w:id="894" w:author="Autor">
        <w:r w:rsidRPr="00DB1522" w:rsidDel="00E474A7">
          <w:rPr>
            <w:lang w:val="en-US"/>
          </w:rPr>
          <w:delText xml:space="preserve">                y = sectionPos(s, polF)</w:delText>
        </w:r>
      </w:del>
    </w:p>
    <w:p w14:paraId="7BDB648E" w14:textId="49F9AE52" w:rsidR="00DB1522" w:rsidRPr="00DB1522" w:rsidDel="00E474A7" w:rsidRDefault="00DB1522" w:rsidP="00DE23F9">
      <w:pPr>
        <w:ind w:firstLine="0"/>
        <w:rPr>
          <w:del w:id="895" w:author="Autor"/>
        </w:rPr>
      </w:pPr>
      <w:del w:id="896" w:author="Autor">
        <w:r w:rsidRPr="00DB1522" w:rsidDel="00E474A7">
          <w:rPr>
            <w:lang w:val="en-US"/>
          </w:rPr>
          <w:delText xml:space="preserve">                </w:delText>
        </w:r>
        <w:r w:rsidRPr="00DB1522" w:rsidDel="00E474A7">
          <w:delText>R = y * a</w:delText>
        </w:r>
      </w:del>
    </w:p>
    <w:p w14:paraId="2AADA694" w14:textId="7D33B385" w:rsidR="00DB1522" w:rsidRPr="00DB1522" w:rsidDel="00E474A7" w:rsidRDefault="00DB1522" w:rsidP="00DE23F9">
      <w:pPr>
        <w:ind w:firstLine="0"/>
        <w:rPr>
          <w:del w:id="897" w:author="Autor"/>
        </w:rPr>
      </w:pPr>
      <w:del w:id="898" w:author="Autor">
        <w:r w:rsidRPr="00DB1522" w:rsidDel="00E474A7">
          <w:delText xml:space="preserve">            </w:delText>
        </w:r>
        <w:r w:rsidRPr="00DB1522" w:rsidDel="00E474A7">
          <w:rPr>
            <w:color w:val="AF00DB"/>
          </w:rPr>
          <w:delText>else</w:delText>
        </w:r>
        <w:r w:rsidRPr="00DB1522" w:rsidDel="00E474A7">
          <w:delText>:</w:delText>
        </w:r>
      </w:del>
    </w:p>
    <w:p w14:paraId="62DC5381" w14:textId="5F07429D" w:rsidR="00DB1522" w:rsidRPr="00DB1522" w:rsidDel="00E474A7" w:rsidRDefault="00DB1522" w:rsidP="00DE23F9">
      <w:pPr>
        <w:ind w:firstLine="0"/>
        <w:rPr>
          <w:del w:id="899" w:author="Autor"/>
        </w:rPr>
      </w:pPr>
      <w:del w:id="900" w:author="Autor">
        <w:r w:rsidRPr="00DB1522" w:rsidDel="00E474A7">
          <w:delText xml:space="preserve">                R = np.polyval(pol, s) * a</w:delText>
        </w:r>
      </w:del>
    </w:p>
    <w:p w14:paraId="397C709A" w14:textId="69BAA19F" w:rsidR="00DB1522" w:rsidRPr="00DB1522" w:rsidDel="00E474A7" w:rsidRDefault="00DB1522" w:rsidP="00DE23F9">
      <w:pPr>
        <w:ind w:firstLine="0"/>
        <w:rPr>
          <w:del w:id="901" w:author="Autor"/>
          <w:lang w:val="en-US"/>
        </w:rPr>
      </w:pPr>
      <w:del w:id="902" w:author="Autor">
        <w:r w:rsidRPr="00DB1522" w:rsidDel="00E474A7">
          <w:delText xml:space="preserve">            </w:delText>
        </w:r>
        <w:r w:rsidRPr="00DB1522" w:rsidDel="00E474A7">
          <w:rPr>
            <w:color w:val="AF00DB"/>
            <w:lang w:val="en-US"/>
          </w:rPr>
          <w:delText>try</w:delText>
        </w:r>
        <w:r w:rsidRPr="00DB1522" w:rsidDel="00E474A7">
          <w:rPr>
            <w:lang w:val="en-US"/>
          </w:rPr>
          <w:delText>:</w:delText>
        </w:r>
      </w:del>
    </w:p>
    <w:p w14:paraId="75F89DA2" w14:textId="3AE3EB7F" w:rsidR="00DB1522" w:rsidRPr="008A1A92" w:rsidDel="00E474A7" w:rsidRDefault="00DB1522" w:rsidP="00DE23F9">
      <w:pPr>
        <w:ind w:firstLine="0"/>
        <w:rPr>
          <w:del w:id="903" w:author="Autor"/>
        </w:rPr>
      </w:pPr>
      <w:del w:id="904" w:author="Autor">
        <w:r w:rsidRPr="00DB1522" w:rsidDel="00E474A7">
          <w:rPr>
            <w:lang w:val="en-US"/>
          </w:rPr>
          <w:delText xml:space="preserve">                </w:delText>
        </w:r>
        <w:r w:rsidRPr="008A1A92" w:rsidDel="00E474A7">
          <w:delText>z = a * f * m.sqrt(</w:delText>
        </w:r>
        <w:r w:rsidRPr="008A1A92" w:rsidDel="00E474A7">
          <w:rPr>
            <w:color w:val="09885A"/>
          </w:rPr>
          <w:delText>1</w:delText>
        </w:r>
        <w:r w:rsidRPr="008A1A92" w:rsidDel="00E474A7">
          <w:delText xml:space="preserve"> - R**</w:delText>
        </w:r>
        <w:r w:rsidRPr="008A1A92" w:rsidDel="00E474A7">
          <w:rPr>
            <w:color w:val="09885A"/>
          </w:rPr>
          <w:delText>2</w:delText>
        </w:r>
        <w:r w:rsidRPr="008A1A92" w:rsidDel="00E474A7">
          <w:delText xml:space="preserve"> / a**</w:delText>
        </w:r>
        <w:r w:rsidRPr="008A1A92" w:rsidDel="00E474A7">
          <w:rPr>
            <w:color w:val="09885A"/>
          </w:rPr>
          <w:delText>2</w:delText>
        </w:r>
        <w:r w:rsidRPr="008A1A92" w:rsidDel="00E474A7">
          <w:delText>)</w:delText>
        </w:r>
      </w:del>
    </w:p>
    <w:p w14:paraId="5DC439F3" w14:textId="04608BF1" w:rsidR="00DB1522" w:rsidRPr="00DB1522" w:rsidDel="00E474A7" w:rsidRDefault="00DB1522" w:rsidP="00DE23F9">
      <w:pPr>
        <w:ind w:firstLine="0"/>
        <w:rPr>
          <w:del w:id="905" w:author="Autor"/>
          <w:lang w:val="en-US"/>
        </w:rPr>
      </w:pPr>
      <w:del w:id="906" w:author="Autor">
        <w:r w:rsidRPr="008A1A92" w:rsidDel="00E474A7">
          <w:delText xml:space="preserve">            </w:delText>
        </w:r>
        <w:r w:rsidRPr="00DB1522" w:rsidDel="00E474A7">
          <w:rPr>
            <w:color w:val="AF00DB"/>
            <w:lang w:val="en-US"/>
          </w:rPr>
          <w:delText>except</w:delText>
        </w:r>
        <w:r w:rsidRPr="00DB1522" w:rsidDel="00E474A7">
          <w:rPr>
            <w:lang w:val="en-US"/>
          </w:rPr>
          <w:delText xml:space="preserve"> </w:delText>
        </w:r>
        <w:r w:rsidRPr="00DB1522" w:rsidDel="00E474A7">
          <w:rPr>
            <w:color w:val="267F99"/>
            <w:lang w:val="en-US"/>
          </w:rPr>
          <w:delText>ValueError</w:delText>
        </w:r>
        <w:r w:rsidRPr="00DB1522" w:rsidDel="00E474A7">
          <w:rPr>
            <w:lang w:val="en-US"/>
          </w:rPr>
          <w:delText>:</w:delText>
        </w:r>
      </w:del>
    </w:p>
    <w:p w14:paraId="4BF000E9" w14:textId="2CCAB70A" w:rsidR="00DB1522" w:rsidRPr="008A1A92" w:rsidDel="00E474A7" w:rsidRDefault="00DB1522" w:rsidP="00DE23F9">
      <w:pPr>
        <w:ind w:firstLine="0"/>
        <w:rPr>
          <w:del w:id="907" w:author="Autor"/>
          <w:lang w:val="en-US"/>
        </w:rPr>
      </w:pPr>
      <w:del w:id="908" w:author="Autor">
        <w:r w:rsidRPr="00DB1522" w:rsidDel="00E474A7">
          <w:rPr>
            <w:lang w:val="en-US"/>
          </w:rPr>
          <w:delText xml:space="preserve">                </w:delText>
        </w:r>
        <w:r w:rsidRPr="008A1A92" w:rsidDel="00E474A7">
          <w:rPr>
            <w:color w:val="AF00DB"/>
            <w:lang w:val="en-US"/>
          </w:rPr>
          <w:delText>if</w:delText>
        </w:r>
        <w:r w:rsidRPr="008A1A92" w:rsidDel="00E474A7">
          <w:rPr>
            <w:lang w:val="en-US"/>
          </w:rPr>
          <w:delText xml:space="preserve"> </w:delText>
        </w:r>
        <w:r w:rsidRPr="008A1A92" w:rsidDel="00E474A7">
          <w:rPr>
            <w:color w:val="795E26"/>
            <w:lang w:val="en-US"/>
          </w:rPr>
          <w:delText>abs</w:delText>
        </w:r>
        <w:r w:rsidRPr="008A1A92" w:rsidDel="00E474A7">
          <w:rPr>
            <w:lang w:val="en-US"/>
          </w:rPr>
          <w:delText xml:space="preserve">(a - </w:delText>
        </w:r>
        <w:r w:rsidRPr="008A1A92" w:rsidDel="00E474A7">
          <w:rPr>
            <w:color w:val="795E26"/>
            <w:lang w:val="en-US"/>
          </w:rPr>
          <w:delText>abs</w:delText>
        </w:r>
        <w:r w:rsidRPr="008A1A92" w:rsidDel="00E474A7">
          <w:rPr>
            <w:lang w:val="en-US"/>
          </w:rPr>
          <w:delText xml:space="preserve">(R)) &lt; (a / </w:delText>
        </w:r>
        <w:r w:rsidRPr="008A1A92" w:rsidDel="00E474A7">
          <w:rPr>
            <w:color w:val="0000FF"/>
            <w:lang w:val="en-US"/>
          </w:rPr>
          <w:delText>self</w:delText>
        </w:r>
        <w:r w:rsidRPr="008A1A92" w:rsidDel="00E474A7">
          <w:rPr>
            <w:lang w:val="en-US"/>
          </w:rPr>
          <w:delText>.__DivsTolerance):</w:delText>
        </w:r>
      </w:del>
    </w:p>
    <w:p w14:paraId="515FB81F" w14:textId="6E34931A" w:rsidR="00DB1522" w:rsidRPr="008A1A92" w:rsidDel="00E474A7" w:rsidRDefault="00DB1522" w:rsidP="00DE23F9">
      <w:pPr>
        <w:ind w:firstLine="0"/>
        <w:rPr>
          <w:del w:id="909" w:author="Autor"/>
          <w:lang w:val="en-US"/>
        </w:rPr>
      </w:pPr>
      <w:del w:id="910" w:author="Autor">
        <w:r w:rsidRPr="008A1A92" w:rsidDel="00E474A7">
          <w:rPr>
            <w:lang w:val="en-US"/>
          </w:rPr>
          <w:delText xml:space="preserve">                    R = a</w:delText>
        </w:r>
      </w:del>
    </w:p>
    <w:p w14:paraId="6027500E" w14:textId="4F01303C" w:rsidR="00DB1522" w:rsidRPr="008A1A92" w:rsidDel="00E474A7" w:rsidRDefault="00DB1522" w:rsidP="00DE23F9">
      <w:pPr>
        <w:ind w:firstLine="0"/>
        <w:rPr>
          <w:del w:id="911" w:author="Autor"/>
          <w:lang w:val="en-US"/>
        </w:rPr>
      </w:pPr>
      <w:del w:id="912" w:author="Autor">
        <w:r w:rsidRPr="008A1A92" w:rsidDel="00E474A7">
          <w:rPr>
            <w:lang w:val="en-US"/>
          </w:rPr>
          <w:delText xml:space="preserve">                    z = </w:delText>
        </w:r>
        <w:r w:rsidRPr="008A1A92" w:rsidDel="00E474A7">
          <w:rPr>
            <w:color w:val="09885A"/>
            <w:lang w:val="en-US"/>
          </w:rPr>
          <w:delText>0</w:delText>
        </w:r>
      </w:del>
    </w:p>
    <w:p w14:paraId="5F371E46" w14:textId="4A5F1214" w:rsidR="00DB1522" w:rsidRPr="00DB1522" w:rsidDel="00E474A7" w:rsidRDefault="00DB1522" w:rsidP="00DE23F9">
      <w:pPr>
        <w:ind w:firstLine="0"/>
        <w:rPr>
          <w:del w:id="913" w:author="Autor"/>
          <w:lang w:val="en-US"/>
        </w:rPr>
      </w:pPr>
      <w:del w:id="914" w:author="Autor">
        <w:r w:rsidRPr="008A1A9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60914090" w14:textId="6F4B4316" w:rsidR="00DB1522" w:rsidRPr="00DB1522" w:rsidDel="00E474A7" w:rsidRDefault="00DB1522" w:rsidP="00DE23F9">
      <w:pPr>
        <w:ind w:firstLine="0"/>
        <w:rPr>
          <w:del w:id="915" w:author="Autor"/>
          <w:lang w:val="en-US"/>
        </w:rPr>
      </w:pPr>
      <w:del w:id="916"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"SectionPos"</w:delText>
        </w:r>
        <w:r w:rsidRPr="00DB1522" w:rsidDel="00E474A7">
          <w:rPr>
            <w:lang w:val="en-US"/>
          </w:rPr>
          <w:delText>)</w:delText>
        </w:r>
      </w:del>
    </w:p>
    <w:p w14:paraId="3F66CC0C" w14:textId="6DD53209" w:rsidR="00DB1522" w:rsidRPr="00DB1522" w:rsidDel="00E474A7" w:rsidRDefault="00DB1522" w:rsidP="00DE23F9">
      <w:pPr>
        <w:ind w:firstLine="0"/>
        <w:rPr>
          <w:del w:id="917" w:author="Autor"/>
          <w:lang w:val="en-US"/>
        </w:rPr>
      </w:pPr>
      <w:del w:id="918"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"a: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(a))</w:delText>
        </w:r>
      </w:del>
    </w:p>
    <w:p w14:paraId="65AECC3D" w14:textId="3DCEC123" w:rsidR="00DB1522" w:rsidRPr="00DB1522" w:rsidDel="00E474A7" w:rsidRDefault="00DB1522" w:rsidP="00DE23F9">
      <w:pPr>
        <w:ind w:firstLine="0"/>
        <w:rPr>
          <w:del w:id="919" w:author="Autor"/>
          <w:lang w:val="en-US"/>
        </w:rPr>
      </w:pPr>
      <w:del w:id="920"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"s: "</w:delText>
        </w:r>
        <w:r w:rsidRPr="00DB1522" w:rsidDel="00E474A7">
          <w:rPr>
            <w:lang w:val="en-US"/>
          </w:rPr>
          <w:delText xml:space="preserve"> + </w:delText>
        </w:r>
        <w:r w:rsidRPr="00DB1522" w:rsidDel="00E474A7">
          <w:rPr>
            <w:color w:val="267F99"/>
            <w:lang w:val="en-US"/>
          </w:rPr>
          <w:delText>str</w:delText>
        </w:r>
        <w:r w:rsidRPr="00DB1522" w:rsidDel="00E474A7">
          <w:rPr>
            <w:lang w:val="en-US"/>
          </w:rPr>
          <w:delText>(s))</w:delText>
        </w:r>
      </w:del>
    </w:p>
    <w:p w14:paraId="7DDE1EDE" w14:textId="024DAC4F" w:rsidR="00DB1522" w:rsidRPr="008A1A92" w:rsidDel="00E474A7" w:rsidRDefault="00DB1522" w:rsidP="00DE23F9">
      <w:pPr>
        <w:ind w:firstLine="0"/>
        <w:rPr>
          <w:del w:id="921" w:author="Autor"/>
        </w:rPr>
      </w:pPr>
      <w:del w:id="922" w:author="Autor">
        <w:r w:rsidRPr="00DB1522" w:rsidDel="00E474A7">
          <w:rPr>
            <w:lang w:val="en-US"/>
          </w:rPr>
          <w:delText xml:space="preserve">                    </w:delText>
        </w:r>
        <w:r w:rsidRPr="008A1A92" w:rsidDel="00E474A7">
          <w:rPr>
            <w:color w:val="795E26"/>
          </w:rPr>
          <w:delText>print</w:delText>
        </w:r>
        <w:r w:rsidRPr="008A1A92" w:rsidDel="00E474A7">
          <w:delText>(</w:delText>
        </w:r>
        <w:r w:rsidRPr="008A1A92" w:rsidDel="00E474A7">
          <w:rPr>
            <w:color w:val="A31515"/>
          </w:rPr>
          <w:delText>"R: "</w:delText>
        </w:r>
        <w:r w:rsidRPr="008A1A92" w:rsidDel="00E474A7">
          <w:delText xml:space="preserve"> + </w:delText>
        </w:r>
        <w:r w:rsidRPr="008A1A92" w:rsidDel="00E474A7">
          <w:rPr>
            <w:color w:val="267F99"/>
          </w:rPr>
          <w:delText>str</w:delText>
        </w:r>
        <w:r w:rsidRPr="008A1A92" w:rsidDel="00E474A7">
          <w:delText>(R))</w:delText>
        </w:r>
      </w:del>
    </w:p>
    <w:p w14:paraId="4D531B44" w14:textId="1041373E" w:rsidR="00DB1522" w:rsidRPr="008A1A92" w:rsidDel="00E474A7" w:rsidRDefault="00DB1522" w:rsidP="00DE23F9">
      <w:pPr>
        <w:ind w:firstLine="0"/>
        <w:rPr>
          <w:del w:id="923" w:author="Autor"/>
        </w:rPr>
      </w:pPr>
      <w:del w:id="924" w:author="Autor">
        <w:r w:rsidRPr="008A1A92" w:rsidDel="00E474A7">
          <w:delText xml:space="preserve">                    z = np.nan</w:delText>
        </w:r>
      </w:del>
    </w:p>
    <w:p w14:paraId="0849D9D8" w14:textId="793A63EA" w:rsidR="00DB1522" w:rsidRPr="00DB1522" w:rsidDel="00E474A7" w:rsidRDefault="00DB1522" w:rsidP="00DE23F9">
      <w:pPr>
        <w:ind w:firstLine="0"/>
        <w:rPr>
          <w:del w:id="925" w:author="Autor"/>
          <w:lang w:val="en-US"/>
        </w:rPr>
      </w:pPr>
      <w:del w:id="926" w:author="Autor">
        <w:r w:rsidRPr="008A1A92" w:rsidDel="00E474A7">
          <w:delText xml:space="preserve">                    </w:delText>
        </w:r>
        <w:r w:rsidRPr="00DB1522" w:rsidDel="00E474A7">
          <w:rPr>
            <w:lang w:val="en-US"/>
          </w:rPr>
          <w:delText>R = np.nan</w:delText>
        </w:r>
      </w:del>
    </w:p>
    <w:p w14:paraId="1436FAA7" w14:textId="6EF32FD3" w:rsidR="00DB1522" w:rsidRPr="00DB1522" w:rsidDel="00E474A7" w:rsidRDefault="00DB1522" w:rsidP="00DE23F9">
      <w:pPr>
        <w:ind w:firstLine="0"/>
        <w:rPr>
          <w:del w:id="927" w:author="Autor"/>
          <w:lang w:val="en-US"/>
        </w:rPr>
      </w:pPr>
      <w:del w:id="928" w:author="Autor">
        <w:r w:rsidRPr="00DB1522" w:rsidDel="00E474A7">
          <w:rPr>
            <w:lang w:val="en-US"/>
          </w:rPr>
          <w:delText xml:space="preserve">        </w:delText>
        </w:r>
        <w:r w:rsidRPr="00DB1522" w:rsidDel="00E474A7">
          <w:rPr>
            <w:color w:val="AF00DB"/>
            <w:lang w:val="en-US"/>
          </w:rPr>
          <w:delText>elif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.SectionMode == </w:delText>
        </w:r>
        <w:r w:rsidRPr="00DB1522" w:rsidDel="00E474A7">
          <w:rPr>
            <w:color w:val="A31515"/>
            <w:lang w:val="en-US"/>
          </w:rPr>
          <w:delText>"inc"</w:delText>
        </w:r>
        <w:r w:rsidRPr="00DB1522" w:rsidDel="00E474A7">
          <w:rPr>
            <w:lang w:val="en-US"/>
          </w:rPr>
          <w:delText>:</w:delText>
        </w:r>
      </w:del>
    </w:p>
    <w:p w14:paraId="1C3AA193" w14:textId="51AACE08" w:rsidR="00DB1522" w:rsidRPr="00DB1522" w:rsidDel="00E474A7" w:rsidRDefault="00DB1522" w:rsidP="00DE23F9">
      <w:pPr>
        <w:ind w:firstLine="0"/>
        <w:rPr>
          <w:del w:id="929" w:author="Autor"/>
          <w:lang w:val="en-US"/>
        </w:rPr>
      </w:pPr>
      <w:del w:id="930" w:author="Autor">
        <w:r w:rsidRPr="00DB1522" w:rsidDel="00E474A7">
          <w:rPr>
            <w:lang w:val="en-US"/>
          </w:rPr>
          <w:delText xml:space="preserve">            sf = s</w:delText>
        </w:r>
      </w:del>
    </w:p>
    <w:p w14:paraId="10555421" w14:textId="4258DEAB" w:rsidR="00DB1522" w:rsidRPr="00DB1522" w:rsidDel="00E474A7" w:rsidRDefault="00DB1522" w:rsidP="00DE23F9">
      <w:pPr>
        <w:ind w:firstLine="0"/>
        <w:rPr>
          <w:del w:id="931" w:author="Autor"/>
          <w:lang w:val="en-US"/>
        </w:rPr>
      </w:pPr>
      <w:del w:id="932" w:author="Autor">
        <w:r w:rsidRPr="00DB1522" w:rsidDel="00E474A7">
          <w:rPr>
            <w:lang w:val="en-US"/>
          </w:rPr>
          <w:delText xml:space="preserve">            f = </w:delText>
        </w:r>
        <w:r w:rsidRPr="00DB1522" w:rsidDel="00E474A7">
          <w:rPr>
            <w:color w:val="0000FF"/>
            <w:lang w:val="en-US"/>
          </w:rPr>
          <w:delText>self</w:delText>
        </w:r>
        <w:r w:rsidRPr="00DB1522" w:rsidDel="00E474A7">
          <w:rPr>
            <w:lang w:val="en-US"/>
          </w:rPr>
          <w:delText>.f</w:delText>
        </w:r>
      </w:del>
    </w:p>
    <w:p w14:paraId="348933A8" w14:textId="3310AA11" w:rsidR="00DB1522" w:rsidRPr="00DB1522" w:rsidDel="00E474A7" w:rsidRDefault="00DB1522" w:rsidP="00DE23F9">
      <w:pPr>
        <w:ind w:firstLine="0"/>
        <w:rPr>
          <w:del w:id="933" w:author="Autor"/>
          <w:lang w:val="en-US"/>
        </w:rPr>
      </w:pPr>
      <w:del w:id="934" w:author="Autor">
        <w:r w:rsidRPr="00DB1522" w:rsidDel="00E474A7">
          <w:rPr>
            <w:lang w:val="en-US"/>
          </w:rPr>
          <w:delText xml:space="preserve">            a =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del>
    </w:p>
    <w:p w14:paraId="0E8F7A51" w14:textId="7153164D" w:rsidR="00DB1522" w:rsidRPr="00DB1522" w:rsidDel="00E474A7" w:rsidRDefault="00DB1522" w:rsidP="00DE23F9">
      <w:pPr>
        <w:ind w:firstLine="0"/>
        <w:rPr>
          <w:del w:id="935" w:author="Autor"/>
          <w:lang w:val="en-US"/>
        </w:rPr>
      </w:pPr>
      <w:del w:id="936" w:author="Autor">
        <w:r w:rsidRPr="00DB1522" w:rsidDel="00E474A7">
          <w:rPr>
            <w:lang w:val="en-US"/>
          </w:rPr>
          <w:delText xml:space="preserve">            R1 = a</w:delText>
        </w:r>
      </w:del>
    </w:p>
    <w:p w14:paraId="31543770" w14:textId="10D5A178" w:rsidR="00DB1522" w:rsidRPr="00DB1522" w:rsidDel="00E474A7" w:rsidRDefault="00DB1522" w:rsidP="00DE23F9">
      <w:pPr>
        <w:ind w:firstLine="0"/>
        <w:rPr>
          <w:del w:id="937" w:author="Autor"/>
          <w:lang w:val="en-US"/>
        </w:rPr>
      </w:pPr>
      <w:del w:id="938" w:author="Autor">
        <w:r w:rsidRPr="00DB1522" w:rsidDel="00E474A7">
          <w:rPr>
            <w:lang w:val="en-US"/>
          </w:rPr>
          <w:delText xml:space="preserve">            s = </w:delText>
        </w:r>
        <w:r w:rsidRPr="00DB1522" w:rsidDel="00E474A7">
          <w:rPr>
            <w:color w:val="09885A"/>
            <w:lang w:val="en-US"/>
          </w:rPr>
          <w:delText>0</w:delText>
        </w:r>
      </w:del>
    </w:p>
    <w:p w14:paraId="06DF9E81" w14:textId="0592CE2C" w:rsidR="00DB1522" w:rsidRPr="00DB1522" w:rsidDel="00E474A7" w:rsidRDefault="00DB1522" w:rsidP="00DE23F9">
      <w:pPr>
        <w:ind w:firstLine="0"/>
        <w:rPr>
          <w:del w:id="939" w:author="Autor"/>
          <w:lang w:val="en-US"/>
        </w:rPr>
      </w:pPr>
      <w:del w:id="940" w:author="Autor">
        <w:r w:rsidRPr="00DB1522" w:rsidDel="00E474A7">
          <w:rPr>
            <w:lang w:val="en-US"/>
          </w:rPr>
          <w:delText xml:space="preserve">            z1 = </w:delText>
        </w:r>
        <w:r w:rsidRPr="00DB1522" w:rsidDel="00E474A7">
          <w:rPr>
            <w:color w:val="09885A"/>
            <w:lang w:val="en-US"/>
          </w:rPr>
          <w:delText>0</w:delText>
        </w:r>
      </w:del>
    </w:p>
    <w:p w14:paraId="4BD07408" w14:textId="13CCBB91" w:rsidR="00DB1522" w:rsidRPr="00DB1522" w:rsidDel="00E474A7" w:rsidRDefault="00DB1522" w:rsidP="00DE23F9">
      <w:pPr>
        <w:ind w:firstLine="0"/>
        <w:rPr>
          <w:del w:id="941" w:author="Autor"/>
          <w:lang w:val="en-US"/>
        </w:rPr>
      </w:pPr>
      <w:del w:id="942" w:author="Autor">
        <w:r w:rsidRPr="00DB1522" w:rsidDel="00E474A7">
          <w:rPr>
            <w:lang w:val="en-US"/>
          </w:rPr>
          <w:delText xml:space="preserve">            dR = </w:delText>
        </w:r>
        <w:r w:rsidRPr="00DB1522" w:rsidDel="00E474A7">
          <w:rPr>
            <w:color w:val="09885A"/>
            <w:lang w:val="en-US"/>
          </w:rPr>
          <w:delText>2</w:delText>
        </w:r>
        <w:r w:rsidRPr="00DB1522" w:rsidDel="00E474A7">
          <w:rPr>
            <w:lang w:val="en-US"/>
          </w:rPr>
          <w:delText xml:space="preserve"> * a / </w:delText>
        </w:r>
        <w:r w:rsidRPr="00DB1522" w:rsidDel="00E474A7">
          <w:rPr>
            <w:color w:val="0000FF"/>
            <w:lang w:val="en-US"/>
          </w:rPr>
          <w:delText>self</w:delText>
        </w:r>
        <w:r w:rsidRPr="00DB1522" w:rsidDel="00E474A7">
          <w:rPr>
            <w:lang w:val="en-US"/>
          </w:rPr>
          <w:delText>.__ellipseDivs</w:delText>
        </w:r>
      </w:del>
    </w:p>
    <w:p w14:paraId="17004774" w14:textId="044B4962" w:rsidR="00DB1522" w:rsidRPr="00DB1522" w:rsidDel="00E474A7" w:rsidRDefault="00DB1522" w:rsidP="00DE23F9">
      <w:pPr>
        <w:ind w:firstLine="0"/>
        <w:rPr>
          <w:del w:id="943" w:author="Autor"/>
          <w:lang w:val="en-US"/>
        </w:rPr>
      </w:pPr>
      <w:del w:id="944" w:author="Autor">
        <w:r w:rsidRPr="00DB1522" w:rsidDel="00E474A7">
          <w:rPr>
            <w:lang w:val="en-US"/>
          </w:rPr>
          <w:delText xml:space="preserve">            </w:delText>
        </w:r>
        <w:r w:rsidRPr="00DB1522" w:rsidDel="00E474A7">
          <w:rPr>
            <w:color w:val="AF00DB"/>
            <w:lang w:val="en-US"/>
          </w:rPr>
          <w:delText>while</w:delText>
        </w:r>
        <w:r w:rsidRPr="00DB1522" w:rsidDel="00E474A7">
          <w:rPr>
            <w:lang w:val="en-US"/>
          </w:rPr>
          <w:delText xml:space="preserve"> s &lt; sf:</w:delText>
        </w:r>
      </w:del>
    </w:p>
    <w:p w14:paraId="00C1D9E1" w14:textId="0E433BBE" w:rsidR="00DB1522" w:rsidRPr="00DB1522" w:rsidDel="00E474A7" w:rsidRDefault="00DB1522" w:rsidP="00DE23F9">
      <w:pPr>
        <w:ind w:firstLine="0"/>
        <w:rPr>
          <w:del w:id="945" w:author="Autor"/>
        </w:rPr>
      </w:pPr>
      <w:del w:id="946" w:author="Autor">
        <w:r w:rsidRPr="00DB1522" w:rsidDel="00E474A7">
          <w:rPr>
            <w:lang w:val="en-US"/>
          </w:rPr>
          <w:delText xml:space="preserve">                </w:delText>
        </w:r>
        <w:r w:rsidRPr="00DB1522" w:rsidDel="00E474A7">
          <w:delText>R2 = R1 - dR</w:delText>
        </w:r>
      </w:del>
    </w:p>
    <w:p w14:paraId="27D02AB6" w14:textId="4667D67B" w:rsidR="00DB1522" w:rsidRPr="00DB1522" w:rsidDel="00E474A7" w:rsidRDefault="00DB1522" w:rsidP="00DE23F9">
      <w:pPr>
        <w:ind w:firstLine="0"/>
        <w:rPr>
          <w:del w:id="947" w:author="Autor"/>
        </w:rPr>
      </w:pPr>
      <w:del w:id="948" w:author="Autor">
        <w:r w:rsidRPr="00DB1522" w:rsidDel="00E474A7">
          <w:delText xml:space="preserve">                z2 = a * f * m.sqrt(</w:delText>
        </w:r>
        <w:r w:rsidRPr="00DB1522" w:rsidDel="00E474A7">
          <w:rPr>
            <w:color w:val="09885A"/>
          </w:rPr>
          <w:delText>1</w:delText>
        </w:r>
        <w:r w:rsidRPr="00DB1522" w:rsidDel="00E474A7">
          <w:delText xml:space="preserve"> - R2**</w:delText>
        </w:r>
        <w:r w:rsidRPr="00DB1522" w:rsidDel="00E474A7">
          <w:rPr>
            <w:color w:val="09885A"/>
          </w:rPr>
          <w:delText>2</w:delText>
        </w:r>
        <w:r w:rsidRPr="00DB1522" w:rsidDel="00E474A7">
          <w:delText xml:space="preserve"> / a**</w:delText>
        </w:r>
        <w:r w:rsidRPr="00DB1522" w:rsidDel="00E474A7">
          <w:rPr>
            <w:color w:val="09885A"/>
          </w:rPr>
          <w:delText>2</w:delText>
        </w:r>
        <w:r w:rsidRPr="00DB1522" w:rsidDel="00E474A7">
          <w:delText>)</w:delText>
        </w:r>
      </w:del>
    </w:p>
    <w:p w14:paraId="780354C4" w14:textId="5A324A13" w:rsidR="00DB1522" w:rsidRPr="00DB1522" w:rsidDel="00E474A7" w:rsidRDefault="00DB1522" w:rsidP="00DE23F9">
      <w:pPr>
        <w:ind w:firstLine="0"/>
        <w:rPr>
          <w:del w:id="949" w:author="Autor"/>
        </w:rPr>
      </w:pPr>
      <w:del w:id="950" w:author="Autor">
        <w:r w:rsidRPr="00DB1522" w:rsidDel="00E474A7">
          <w:delText xml:space="preserve">                ds = m.sqrt((R2 - R1)**</w:delText>
        </w:r>
        <w:r w:rsidRPr="00DB1522" w:rsidDel="00E474A7">
          <w:rPr>
            <w:color w:val="09885A"/>
          </w:rPr>
          <w:delText>2</w:delText>
        </w:r>
        <w:r w:rsidRPr="00DB1522" w:rsidDel="00E474A7">
          <w:delText xml:space="preserve"> + (z2 - z1)**</w:delText>
        </w:r>
        <w:r w:rsidRPr="00DB1522" w:rsidDel="00E474A7">
          <w:rPr>
            <w:color w:val="09885A"/>
          </w:rPr>
          <w:delText>2</w:delText>
        </w:r>
        <w:r w:rsidRPr="00DB1522" w:rsidDel="00E474A7">
          <w:delText>)</w:delText>
        </w:r>
      </w:del>
    </w:p>
    <w:p w14:paraId="32D7E7F1" w14:textId="6BDFF4C5" w:rsidR="00DB1522" w:rsidRPr="00DB1522" w:rsidDel="00E474A7" w:rsidRDefault="00DB1522" w:rsidP="00DE23F9">
      <w:pPr>
        <w:ind w:firstLine="0"/>
        <w:rPr>
          <w:del w:id="951" w:author="Autor"/>
        </w:rPr>
      </w:pPr>
      <w:del w:id="952" w:author="Autor">
        <w:r w:rsidRPr="00DB1522" w:rsidDel="00E474A7">
          <w:delText xml:space="preserve">                s += ds</w:delText>
        </w:r>
      </w:del>
    </w:p>
    <w:p w14:paraId="1FE9C6AB" w14:textId="5F8BD9EE" w:rsidR="00DB1522" w:rsidRPr="00DB1522" w:rsidDel="00E474A7" w:rsidRDefault="00DB1522" w:rsidP="00DE23F9">
      <w:pPr>
        <w:ind w:firstLine="0"/>
        <w:rPr>
          <w:del w:id="953" w:author="Autor"/>
        </w:rPr>
      </w:pPr>
      <w:del w:id="954" w:author="Autor">
        <w:r w:rsidRPr="00DB1522" w:rsidDel="00E474A7">
          <w:delText xml:space="preserve">                R1 = R2</w:delText>
        </w:r>
      </w:del>
    </w:p>
    <w:p w14:paraId="667757D9" w14:textId="5C1BBC15" w:rsidR="00DB1522" w:rsidRPr="00DB1522" w:rsidDel="00E474A7" w:rsidRDefault="00DB1522" w:rsidP="00DE23F9">
      <w:pPr>
        <w:ind w:firstLine="0"/>
        <w:rPr>
          <w:del w:id="955" w:author="Autor"/>
        </w:rPr>
      </w:pPr>
      <w:del w:id="956" w:author="Autor">
        <w:r w:rsidRPr="00DB1522" w:rsidDel="00E474A7">
          <w:delText xml:space="preserve">                z1 = z2</w:delText>
        </w:r>
      </w:del>
    </w:p>
    <w:p w14:paraId="0B7215D9" w14:textId="2F0B47F3" w:rsidR="00DB1522" w:rsidRPr="00DB1522" w:rsidDel="00E474A7" w:rsidRDefault="00DB1522" w:rsidP="00DE23F9">
      <w:pPr>
        <w:ind w:firstLine="0"/>
        <w:rPr>
          <w:del w:id="957" w:author="Autor"/>
        </w:rPr>
      </w:pPr>
    </w:p>
    <w:p w14:paraId="32BCDC88" w14:textId="0404F53C" w:rsidR="00DB1522" w:rsidRPr="00DB1522" w:rsidDel="00E474A7" w:rsidRDefault="00DB1522" w:rsidP="00DE23F9">
      <w:pPr>
        <w:ind w:firstLine="0"/>
        <w:rPr>
          <w:del w:id="958" w:author="Autor"/>
        </w:rPr>
      </w:pPr>
      <w:del w:id="959" w:author="Autor">
        <w:r w:rsidRPr="00DB1522" w:rsidDel="00E474A7">
          <w:delText xml:space="preserve">            R = R1</w:delText>
        </w:r>
      </w:del>
    </w:p>
    <w:p w14:paraId="126517D0" w14:textId="4762A953" w:rsidR="00DB1522" w:rsidRPr="00DB1522" w:rsidDel="00E474A7" w:rsidRDefault="00DB1522" w:rsidP="00DE23F9">
      <w:pPr>
        <w:ind w:firstLine="0"/>
        <w:rPr>
          <w:del w:id="960" w:author="Autor"/>
        </w:rPr>
      </w:pPr>
      <w:del w:id="961" w:author="Autor">
        <w:r w:rsidRPr="00DB1522" w:rsidDel="00E474A7">
          <w:delText xml:space="preserve">            z = z1</w:delText>
        </w:r>
      </w:del>
    </w:p>
    <w:p w14:paraId="4B4F4833" w14:textId="577C4A65" w:rsidR="00DB1522" w:rsidRPr="00DB1522" w:rsidDel="00E474A7" w:rsidRDefault="00DB1522" w:rsidP="00DE23F9">
      <w:pPr>
        <w:ind w:firstLine="0"/>
        <w:rPr>
          <w:del w:id="962" w:author="Autor"/>
        </w:rPr>
      </w:pPr>
      <w:del w:id="963" w:author="Autor">
        <w:r w:rsidRPr="00DB1522" w:rsidDel="00E474A7">
          <w:delText xml:space="preserve">        </w:delText>
        </w:r>
        <w:r w:rsidRPr="00DB1522" w:rsidDel="00E474A7">
          <w:rPr>
            <w:color w:val="AF00DB"/>
          </w:rPr>
          <w:delText>else</w:delText>
        </w:r>
        <w:r w:rsidRPr="00DB1522" w:rsidDel="00E474A7">
          <w:delText>:</w:delText>
        </w:r>
      </w:del>
    </w:p>
    <w:p w14:paraId="3B91AADD" w14:textId="062EAA2E" w:rsidR="00DB1522" w:rsidRPr="00DB1522" w:rsidDel="00E474A7" w:rsidRDefault="00DB1522" w:rsidP="00DE23F9">
      <w:pPr>
        <w:ind w:firstLine="0"/>
        <w:rPr>
          <w:del w:id="964" w:author="Autor"/>
        </w:rPr>
      </w:pPr>
      <w:del w:id="965" w:author="Autor">
        <w:r w:rsidRPr="00DB1522" w:rsidDel="00E474A7">
          <w:delText xml:space="preserve">            </w:delText>
        </w:r>
        <w:r w:rsidRPr="00DB1522" w:rsidDel="00E474A7">
          <w:rPr>
            <w:color w:val="795E26"/>
          </w:rPr>
          <w:delText>print</w:delText>
        </w:r>
        <w:r w:rsidRPr="00DB1522" w:rsidDel="00E474A7">
          <w:delText>(</w:delText>
        </w:r>
        <w:r w:rsidRPr="00DB1522" w:rsidDel="00E474A7">
          <w:rPr>
            <w:color w:val="A31515"/>
          </w:rPr>
          <w:delText>"Modo inexistente"</w:delText>
        </w:r>
        <w:r w:rsidRPr="00DB1522" w:rsidDel="00E474A7">
          <w:delText>)</w:delText>
        </w:r>
      </w:del>
    </w:p>
    <w:p w14:paraId="5E54AE0F" w14:textId="47434EA6" w:rsidR="00DB1522" w:rsidRPr="00DB1522" w:rsidDel="00E474A7" w:rsidRDefault="00DB1522" w:rsidP="00DE23F9">
      <w:pPr>
        <w:ind w:firstLine="0"/>
        <w:rPr>
          <w:del w:id="966" w:author="Autor"/>
        </w:rPr>
      </w:pPr>
    </w:p>
    <w:p w14:paraId="71A6641E" w14:textId="48DB90EE" w:rsidR="00DB1522" w:rsidRPr="00DB1522" w:rsidDel="00E474A7" w:rsidRDefault="00DB1522" w:rsidP="00DE23F9">
      <w:pPr>
        <w:ind w:firstLine="0"/>
        <w:rPr>
          <w:del w:id="967" w:author="Autor"/>
        </w:rPr>
      </w:pPr>
      <w:del w:id="968" w:author="Autor">
        <w:r w:rsidRPr="00DB1522" w:rsidDel="00E474A7">
          <w:delText xml:space="preserve">        </w:delText>
        </w:r>
        <w:r w:rsidRPr="00DB1522" w:rsidDel="00E474A7">
          <w:rPr>
            <w:color w:val="AF00DB"/>
          </w:rPr>
          <w:delText>return</w:delText>
        </w:r>
        <w:r w:rsidRPr="00DB1522" w:rsidDel="00E474A7">
          <w:delText xml:space="preserve"> (R, z)</w:delText>
        </w:r>
      </w:del>
    </w:p>
    <w:p w14:paraId="175BB79B" w14:textId="2A53DDE4" w:rsidR="00DB1522" w:rsidRPr="00DB1522" w:rsidDel="00E474A7" w:rsidRDefault="00DB1522" w:rsidP="00DE23F9">
      <w:pPr>
        <w:ind w:firstLine="0"/>
        <w:rPr>
          <w:del w:id="969" w:author="Autor"/>
        </w:rPr>
      </w:pPr>
    </w:p>
    <w:p w14:paraId="349F6D95" w14:textId="65A58524" w:rsidR="00DB1522" w:rsidRPr="00DB1522" w:rsidDel="00E474A7" w:rsidRDefault="00DB1522" w:rsidP="00DE23F9">
      <w:pPr>
        <w:ind w:firstLine="0"/>
        <w:rPr>
          <w:del w:id="970" w:author="Autor"/>
        </w:rPr>
      </w:pPr>
      <w:del w:id="971" w:author="Autor">
        <w:r w:rsidRPr="00DB1522" w:rsidDel="00E474A7">
          <w:delText xml:space="preserve">    </w:delText>
        </w:r>
        <w:r w:rsidRPr="00DB1522" w:rsidDel="00E474A7">
          <w:rPr>
            <w:color w:val="0000FF"/>
          </w:rPr>
          <w:delText>def</w:delText>
        </w:r>
        <w:r w:rsidRPr="00DB1522" w:rsidDel="00E474A7">
          <w:delText xml:space="preserve"> </w:delText>
        </w:r>
        <w:r w:rsidRPr="00DB1522" w:rsidDel="00E474A7">
          <w:rPr>
            <w:color w:val="795E26"/>
          </w:rPr>
          <w:delText>__sectionArc</w:delText>
        </w:r>
        <w:r w:rsidRPr="00DB1522" w:rsidDel="00E474A7">
          <w:delText>(</w:delText>
        </w:r>
        <w:r w:rsidRPr="00DB1522" w:rsidDel="00E474A7">
          <w:rPr>
            <w:color w:val="001080"/>
          </w:rPr>
          <w:delText>self</w:delText>
        </w:r>
        <w:r w:rsidRPr="00DB1522" w:rsidDel="00E474A7">
          <w:delText xml:space="preserve">, </w:delText>
        </w:r>
        <w:r w:rsidRPr="00DB1522" w:rsidDel="00E474A7">
          <w:rPr>
            <w:color w:val="001080"/>
          </w:rPr>
          <w:delText>a</w:delText>
        </w:r>
        <w:r w:rsidRPr="00DB1522" w:rsidDel="00E474A7">
          <w:delText xml:space="preserve">, </w:delText>
        </w:r>
        <w:r w:rsidRPr="00DB1522" w:rsidDel="00E474A7">
          <w:rPr>
            <w:color w:val="001080"/>
          </w:rPr>
          <w:delText>R1</w:delText>
        </w:r>
        <w:r w:rsidRPr="00DB1522" w:rsidDel="00E474A7">
          <w:delText xml:space="preserve">, </w:delText>
        </w:r>
        <w:r w:rsidRPr="00DB1522" w:rsidDel="00E474A7">
          <w:rPr>
            <w:color w:val="001080"/>
          </w:rPr>
          <w:delText>R2</w:delText>
        </w:r>
        <w:r w:rsidRPr="00DB1522" w:rsidDel="00E474A7">
          <w:delText>):</w:delText>
        </w:r>
      </w:del>
    </w:p>
    <w:p w14:paraId="633BB06A" w14:textId="34BB1240" w:rsidR="00DB1522" w:rsidRPr="00DB1522" w:rsidDel="00E474A7" w:rsidRDefault="00DB1522" w:rsidP="00DE23F9">
      <w:pPr>
        <w:ind w:firstLine="0"/>
        <w:rPr>
          <w:del w:id="972" w:author="Autor"/>
        </w:rPr>
      </w:pPr>
      <w:del w:id="973" w:author="Autor">
        <w:r w:rsidRPr="00DB1522" w:rsidDel="00E474A7">
          <w:delText xml:space="preserve">        Ri = </w:delText>
        </w:r>
        <w:r w:rsidRPr="00DB1522" w:rsidDel="00E474A7">
          <w:rPr>
            <w:color w:val="795E26"/>
          </w:rPr>
          <w:delText>min</w:delText>
        </w:r>
        <w:r w:rsidRPr="00DB1522" w:rsidDel="00E474A7">
          <w:delText>([R1, R2])</w:delText>
        </w:r>
      </w:del>
    </w:p>
    <w:p w14:paraId="03EBB0B2" w14:textId="5201E3F8" w:rsidR="00DB1522" w:rsidRPr="00DB1522" w:rsidDel="00E474A7" w:rsidRDefault="00DB1522" w:rsidP="00DE23F9">
      <w:pPr>
        <w:ind w:firstLine="0"/>
        <w:rPr>
          <w:del w:id="974" w:author="Autor"/>
        </w:rPr>
      </w:pPr>
      <w:del w:id="975" w:author="Autor">
        <w:r w:rsidRPr="00DB1522" w:rsidDel="00E474A7">
          <w:delText xml:space="preserve">        Rf = </w:delText>
        </w:r>
        <w:r w:rsidRPr="00DB1522" w:rsidDel="00E474A7">
          <w:rPr>
            <w:color w:val="795E26"/>
          </w:rPr>
          <w:delText>max</w:delText>
        </w:r>
        <w:r w:rsidRPr="00DB1522" w:rsidDel="00E474A7">
          <w:delText>([R1, R2])</w:delText>
        </w:r>
      </w:del>
    </w:p>
    <w:p w14:paraId="03E65C82" w14:textId="63B597E8" w:rsidR="00DB1522" w:rsidRPr="00DB1522" w:rsidDel="00E474A7" w:rsidRDefault="00DB1522" w:rsidP="00DE23F9">
      <w:pPr>
        <w:ind w:firstLine="0"/>
        <w:rPr>
          <w:del w:id="976" w:author="Autor"/>
        </w:rPr>
      </w:pPr>
      <w:del w:id="977" w:author="Autor">
        <w:r w:rsidRPr="00DB1522" w:rsidDel="00E474A7">
          <w:delText xml:space="preserve">        f = </w:delText>
        </w:r>
        <w:r w:rsidRPr="00DB1522" w:rsidDel="00E474A7">
          <w:rPr>
            <w:color w:val="0000FF"/>
          </w:rPr>
          <w:delText>self</w:delText>
        </w:r>
        <w:r w:rsidRPr="00DB1522" w:rsidDel="00E474A7">
          <w:delText>.f</w:delText>
        </w:r>
      </w:del>
    </w:p>
    <w:p w14:paraId="37779169" w14:textId="489194FE" w:rsidR="00DB1522" w:rsidRPr="00DB1522" w:rsidDel="00E474A7" w:rsidRDefault="00DB1522" w:rsidP="00DE23F9">
      <w:pPr>
        <w:ind w:firstLine="0"/>
        <w:rPr>
          <w:del w:id="978" w:author="Autor"/>
        </w:rPr>
      </w:pPr>
    </w:p>
    <w:p w14:paraId="01124D1A" w14:textId="16CB55FE" w:rsidR="00DB1522" w:rsidRPr="00DB1522" w:rsidDel="00E474A7" w:rsidRDefault="00DB1522" w:rsidP="00DE23F9">
      <w:pPr>
        <w:ind w:firstLine="0"/>
        <w:rPr>
          <w:del w:id="979" w:author="Autor"/>
          <w:lang w:val="en-US"/>
        </w:rPr>
      </w:pPr>
      <w:del w:id="980" w:author="Autor">
        <w:r w:rsidRPr="00DB1522" w:rsidDel="00E474A7">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.SectionMode == </w:delText>
        </w:r>
        <w:r w:rsidRPr="00DB1522" w:rsidDel="00E474A7">
          <w:rPr>
            <w:color w:val="A31515"/>
            <w:lang w:val="en-US"/>
          </w:rPr>
          <w:delText>"reg"</w:delText>
        </w:r>
        <w:r w:rsidRPr="00DB1522" w:rsidDel="00E474A7">
          <w:rPr>
            <w:lang w:val="en-US"/>
          </w:rPr>
          <w:delText>:</w:delText>
        </w:r>
      </w:del>
    </w:p>
    <w:p w14:paraId="36249DC3" w14:textId="76F868A1" w:rsidR="00DB1522" w:rsidRPr="00DB1522" w:rsidDel="00E474A7" w:rsidRDefault="00DB1522" w:rsidP="00DE23F9">
      <w:pPr>
        <w:ind w:firstLine="0"/>
        <w:rPr>
          <w:del w:id="981" w:author="Autor"/>
          <w:lang w:val="en-US"/>
        </w:rPr>
      </w:pPr>
      <w:del w:id="982" w:author="Autor">
        <w:r w:rsidRPr="00DB1522" w:rsidDel="00E474A7">
          <w:rPr>
            <w:lang w:val="en-US"/>
          </w:rPr>
          <w:delText xml:space="preserve">            Ri = Ri / a</w:delText>
        </w:r>
      </w:del>
    </w:p>
    <w:p w14:paraId="35C507FA" w14:textId="60BCBA0B" w:rsidR="00DB1522" w:rsidRPr="00DB1522" w:rsidDel="00E474A7" w:rsidRDefault="00DB1522" w:rsidP="00DE23F9">
      <w:pPr>
        <w:ind w:firstLine="0"/>
        <w:rPr>
          <w:del w:id="983" w:author="Autor"/>
          <w:lang w:val="en-US"/>
        </w:rPr>
      </w:pPr>
      <w:del w:id="984" w:author="Autor">
        <w:r w:rsidRPr="00DB1522" w:rsidDel="00E474A7">
          <w:rPr>
            <w:lang w:val="en-US"/>
          </w:rPr>
          <w:delText xml:space="preserve">            Rf = Rf / a</w:delText>
        </w:r>
      </w:del>
    </w:p>
    <w:p w14:paraId="62CFC15C" w14:textId="3ED55436" w:rsidR="00DB1522" w:rsidRPr="00DB1522" w:rsidDel="00E474A7" w:rsidRDefault="00DB1522" w:rsidP="00DE23F9">
      <w:pPr>
        <w:ind w:firstLine="0"/>
        <w:rPr>
          <w:del w:id="985" w:author="Autor"/>
          <w:lang w:val="en-US"/>
        </w:rPr>
      </w:pPr>
      <w:del w:id="986" w:author="Autor">
        <w:r w:rsidRPr="00DB1522" w:rsidDel="00E474A7">
          <w:rPr>
            <w:lang w:val="en-US"/>
          </w:rPr>
          <w:delText xml:space="preserve">            pol = </w:delText>
        </w:r>
        <w:r w:rsidRPr="00DB1522" w:rsidDel="00E474A7">
          <w:rPr>
            <w:color w:val="0000FF"/>
            <w:lang w:val="en-US"/>
          </w:rPr>
          <w:delText>self</w:delText>
        </w:r>
        <w:r w:rsidRPr="00DB1522" w:rsidDel="00E474A7">
          <w:rPr>
            <w:lang w:val="en-US"/>
          </w:rPr>
          <w:delText>.polArc</w:delText>
        </w:r>
      </w:del>
    </w:p>
    <w:p w14:paraId="5739C175" w14:textId="6CB2610A" w:rsidR="00DB1522" w:rsidRPr="00DB1522" w:rsidDel="00E474A7" w:rsidRDefault="00DB1522" w:rsidP="00DE23F9">
      <w:pPr>
        <w:ind w:firstLine="0"/>
        <w:rPr>
          <w:del w:id="987" w:author="Autor"/>
          <w:lang w:val="en-US"/>
        </w:rPr>
      </w:pPr>
      <w:del w:id="988" w:author="Autor">
        <w:r w:rsidRPr="00DB1522" w:rsidDel="00E474A7">
          <w:rPr>
            <w:lang w:val="en-US"/>
          </w:rPr>
          <w:delText xml:space="preserve">            polF = </w:delText>
        </w:r>
        <w:r w:rsidRPr="00DB1522" w:rsidDel="00E474A7">
          <w:rPr>
            <w:color w:val="0000FF"/>
            <w:lang w:val="en-US"/>
          </w:rPr>
          <w:delText>self</w:delText>
        </w:r>
        <w:r w:rsidRPr="00DB1522" w:rsidDel="00E474A7">
          <w:rPr>
            <w:lang w:val="en-US"/>
          </w:rPr>
          <w:delText>.polArc_f</w:delText>
        </w:r>
      </w:del>
    </w:p>
    <w:p w14:paraId="5DBF99F1" w14:textId="30A80C53" w:rsidR="00DB1522" w:rsidRPr="00DB1522" w:rsidDel="00E474A7" w:rsidRDefault="00DB1522" w:rsidP="00DE23F9">
      <w:pPr>
        <w:ind w:firstLine="0"/>
        <w:rPr>
          <w:del w:id="989" w:author="Autor"/>
          <w:lang w:val="en-US"/>
        </w:rPr>
      </w:pPr>
      <w:del w:id="990"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.numba:</w:delText>
        </w:r>
      </w:del>
    </w:p>
    <w:p w14:paraId="1A8196BC" w14:textId="6C73398A" w:rsidR="00DB1522" w:rsidRPr="00DB1522" w:rsidDel="00E474A7" w:rsidRDefault="00DB1522" w:rsidP="00DE23F9">
      <w:pPr>
        <w:ind w:firstLine="0"/>
        <w:rPr>
          <w:del w:id="991" w:author="Autor"/>
          <w:lang w:val="en-US"/>
        </w:rPr>
      </w:pPr>
      <w:del w:id="992" w:author="Autor">
        <w:r w:rsidRPr="00DB1522" w:rsidDel="00E474A7">
          <w:rPr>
            <w:lang w:val="en-US"/>
          </w:rPr>
          <w:delText xml:space="preserve">                y = sectionArc(Ri, Rf, polF)</w:delText>
        </w:r>
      </w:del>
    </w:p>
    <w:p w14:paraId="78805826" w14:textId="31A5EF5F" w:rsidR="00DB1522" w:rsidRPr="00DB1522" w:rsidDel="00E474A7" w:rsidRDefault="00DB1522" w:rsidP="00DE23F9">
      <w:pPr>
        <w:ind w:firstLine="0"/>
        <w:rPr>
          <w:del w:id="993" w:author="Autor"/>
          <w:lang w:val="en-US"/>
        </w:rPr>
      </w:pPr>
      <w:del w:id="994" w:author="Autor">
        <w:r w:rsidRPr="00DB1522" w:rsidDel="00E474A7">
          <w:rPr>
            <w:lang w:val="en-US"/>
          </w:rPr>
          <w:delText xml:space="preserve">                s = y * a</w:delText>
        </w:r>
      </w:del>
    </w:p>
    <w:p w14:paraId="6EC2B04C" w14:textId="36CA68E7" w:rsidR="00DB1522" w:rsidRPr="00DB1522" w:rsidDel="00E474A7" w:rsidRDefault="00DB1522" w:rsidP="00DE23F9">
      <w:pPr>
        <w:ind w:firstLine="0"/>
        <w:rPr>
          <w:del w:id="995" w:author="Autor"/>
          <w:lang w:val="en-US"/>
        </w:rPr>
      </w:pPr>
      <w:del w:id="996"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3DF2559C" w14:textId="1B61188D" w:rsidR="00DB1522" w:rsidRPr="00702236" w:rsidDel="00E474A7" w:rsidRDefault="00DB1522" w:rsidP="00DE23F9">
      <w:pPr>
        <w:ind w:firstLine="0"/>
        <w:rPr>
          <w:del w:id="997" w:author="Autor"/>
        </w:rPr>
      </w:pPr>
      <w:del w:id="998" w:author="Autor">
        <w:r w:rsidRPr="00DB1522" w:rsidDel="00E474A7">
          <w:rPr>
            <w:lang w:val="en-US"/>
          </w:rPr>
          <w:delText xml:space="preserve">                </w:delText>
        </w:r>
        <w:r w:rsidRPr="00702236" w:rsidDel="00E474A7">
          <w:delText>si = np.polyval(pol, Ri) * a</w:delText>
        </w:r>
      </w:del>
    </w:p>
    <w:p w14:paraId="14CB2135" w14:textId="6D3CEB53" w:rsidR="00DB1522" w:rsidRPr="00DB1522" w:rsidDel="00E474A7" w:rsidRDefault="00DB1522" w:rsidP="00DE23F9">
      <w:pPr>
        <w:ind w:firstLine="0"/>
        <w:rPr>
          <w:del w:id="999" w:author="Autor"/>
          <w:lang w:val="en-US"/>
        </w:rPr>
      </w:pPr>
      <w:del w:id="1000" w:author="Autor">
        <w:r w:rsidRPr="00702236" w:rsidDel="00E474A7">
          <w:delText xml:space="preserve">                </w:delText>
        </w:r>
        <w:r w:rsidRPr="00DB1522" w:rsidDel="00E474A7">
          <w:rPr>
            <w:lang w:val="en-US"/>
          </w:rPr>
          <w:delText>sf = np.polyval(pol, Rf) * a</w:delText>
        </w:r>
      </w:del>
    </w:p>
    <w:p w14:paraId="4FC5B86F" w14:textId="4D76C5F1" w:rsidR="00DB1522" w:rsidRPr="00DB1522" w:rsidDel="00E474A7" w:rsidRDefault="00DB1522" w:rsidP="00DE23F9">
      <w:pPr>
        <w:ind w:firstLine="0"/>
        <w:rPr>
          <w:del w:id="1001" w:author="Autor"/>
          <w:lang w:val="en-US"/>
        </w:rPr>
      </w:pPr>
      <w:del w:id="1002" w:author="Autor">
        <w:r w:rsidRPr="00DB1522" w:rsidDel="00E474A7">
          <w:rPr>
            <w:lang w:val="en-US"/>
          </w:rPr>
          <w:delText xml:space="preserve">                s = sf - si</w:delText>
        </w:r>
      </w:del>
    </w:p>
    <w:p w14:paraId="6F414D6B" w14:textId="531162D6" w:rsidR="00DB1522" w:rsidRPr="00DB1522" w:rsidDel="00E474A7" w:rsidRDefault="00DB1522" w:rsidP="00DE23F9">
      <w:pPr>
        <w:ind w:firstLine="0"/>
        <w:rPr>
          <w:del w:id="1003" w:author="Autor"/>
          <w:lang w:val="en-US"/>
        </w:rPr>
      </w:pPr>
      <w:del w:id="1004" w:author="Autor">
        <w:r w:rsidRPr="00DB1522" w:rsidDel="00E474A7">
          <w:rPr>
            <w:lang w:val="en-US"/>
          </w:rPr>
          <w:delText xml:space="preserve">        </w:delText>
        </w:r>
        <w:r w:rsidRPr="00DB1522" w:rsidDel="00E474A7">
          <w:rPr>
            <w:color w:val="AF00DB"/>
            <w:lang w:val="en-US"/>
          </w:rPr>
          <w:delText>elif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.SectionMode == </w:delText>
        </w:r>
        <w:r w:rsidRPr="00DB1522" w:rsidDel="00E474A7">
          <w:rPr>
            <w:color w:val="A31515"/>
            <w:lang w:val="en-US"/>
          </w:rPr>
          <w:delText>"inc"</w:delText>
        </w:r>
        <w:r w:rsidRPr="00DB1522" w:rsidDel="00E474A7">
          <w:rPr>
            <w:lang w:val="en-US"/>
          </w:rPr>
          <w:delText>:</w:delText>
        </w:r>
      </w:del>
    </w:p>
    <w:p w14:paraId="3743EC92" w14:textId="10B8EA0A" w:rsidR="00DB1522" w:rsidRPr="00DB1522" w:rsidDel="00E474A7" w:rsidRDefault="00DB1522" w:rsidP="00DE23F9">
      <w:pPr>
        <w:ind w:firstLine="0"/>
        <w:rPr>
          <w:del w:id="1005" w:author="Autor"/>
          <w:lang w:val="en-US"/>
        </w:rPr>
      </w:pPr>
      <w:del w:id="1006" w:author="Autor">
        <w:r w:rsidRPr="00DB1522" w:rsidDel="00E474A7">
          <w:rPr>
            <w:lang w:val="en-US"/>
          </w:rPr>
          <w:delText xml:space="preserve">            s = </w:delText>
        </w:r>
        <w:r w:rsidRPr="00DB1522" w:rsidDel="00E474A7">
          <w:rPr>
            <w:color w:val="09885A"/>
            <w:lang w:val="en-US"/>
          </w:rPr>
          <w:delText>0</w:delText>
        </w:r>
      </w:del>
    </w:p>
    <w:p w14:paraId="43D769B1" w14:textId="2D1B190F" w:rsidR="00DB1522" w:rsidRPr="00DB1522" w:rsidDel="00E474A7" w:rsidRDefault="00DB1522" w:rsidP="00DE23F9">
      <w:pPr>
        <w:ind w:firstLine="0"/>
        <w:rPr>
          <w:del w:id="1007" w:author="Autor"/>
          <w:lang w:val="en-US"/>
        </w:rPr>
      </w:pPr>
      <w:del w:id="1008" w:author="Autor">
        <w:r w:rsidRPr="00DB1522" w:rsidDel="00E474A7">
          <w:rPr>
            <w:lang w:val="en-US"/>
          </w:rPr>
          <w:delText xml:space="preserve">            z1 = a * f * m.sqrt(</w:delText>
        </w:r>
        <w:r w:rsidRPr="00DB1522" w:rsidDel="00E474A7">
          <w:rPr>
            <w:color w:val="09885A"/>
            <w:lang w:val="en-US"/>
          </w:rPr>
          <w:delText>1</w:delText>
        </w:r>
        <w:r w:rsidRPr="00DB1522" w:rsidDel="00E474A7">
          <w:rPr>
            <w:lang w:val="en-US"/>
          </w:rPr>
          <w:delText xml:space="preserve"> - Ri**</w:delText>
        </w:r>
        <w:r w:rsidRPr="00DB1522" w:rsidDel="00E474A7">
          <w:rPr>
            <w:color w:val="09885A"/>
            <w:lang w:val="en-US"/>
          </w:rPr>
          <w:delText>2</w:delText>
        </w:r>
        <w:r w:rsidRPr="00DB1522" w:rsidDel="00E474A7">
          <w:rPr>
            <w:lang w:val="en-US"/>
          </w:rPr>
          <w:delText xml:space="preserve"> / a**</w:delText>
        </w:r>
        <w:r w:rsidRPr="00DB1522" w:rsidDel="00E474A7">
          <w:rPr>
            <w:color w:val="09885A"/>
            <w:lang w:val="en-US"/>
          </w:rPr>
          <w:delText>2</w:delText>
        </w:r>
        <w:r w:rsidRPr="00DB1522" w:rsidDel="00E474A7">
          <w:rPr>
            <w:lang w:val="en-US"/>
          </w:rPr>
          <w:delText>)</w:delText>
        </w:r>
      </w:del>
    </w:p>
    <w:p w14:paraId="39FE7E2C" w14:textId="7AB0EEE5" w:rsidR="00DB1522" w:rsidRPr="00DB1522" w:rsidDel="00E474A7" w:rsidRDefault="00DB1522" w:rsidP="00DE23F9">
      <w:pPr>
        <w:ind w:firstLine="0"/>
        <w:rPr>
          <w:del w:id="1009" w:author="Autor"/>
          <w:lang w:val="en-US"/>
        </w:rPr>
      </w:pPr>
      <w:del w:id="1010" w:author="Autor">
        <w:r w:rsidRPr="00DB1522" w:rsidDel="00E474A7">
          <w:rPr>
            <w:lang w:val="en-US"/>
          </w:rPr>
          <w:delText xml:space="preserve">            dR = (Rf - Ri) / </w:delText>
        </w:r>
        <w:r w:rsidRPr="00DB1522" w:rsidDel="00E474A7">
          <w:rPr>
            <w:color w:val="0000FF"/>
            <w:lang w:val="en-US"/>
          </w:rPr>
          <w:delText>self</w:delText>
        </w:r>
        <w:r w:rsidRPr="00DB1522" w:rsidDel="00E474A7">
          <w:rPr>
            <w:lang w:val="en-US"/>
          </w:rPr>
          <w:delText>.__ellipseDivs</w:delText>
        </w:r>
      </w:del>
    </w:p>
    <w:p w14:paraId="733B33C6" w14:textId="250ACFFE" w:rsidR="00DB1522" w:rsidRPr="00DB1522" w:rsidDel="00E474A7" w:rsidRDefault="00DB1522" w:rsidP="00DE23F9">
      <w:pPr>
        <w:ind w:firstLine="0"/>
        <w:rPr>
          <w:del w:id="1011" w:author="Autor"/>
          <w:lang w:val="en-US"/>
        </w:rPr>
      </w:pPr>
      <w:del w:id="1012" w:author="Autor">
        <w:r w:rsidRPr="00DB1522" w:rsidDel="00E474A7">
          <w:rPr>
            <w:lang w:val="en-US"/>
          </w:rPr>
          <w:delText xml:space="preserve">            radius = np.linspace(Ri, Rf, </w:delText>
        </w:r>
        <w:r w:rsidRPr="00DB1522" w:rsidDel="00E474A7">
          <w:rPr>
            <w:color w:val="001080"/>
            <w:lang w:val="en-US"/>
          </w:rPr>
          <w:delText>num</w:delText>
        </w:r>
        <w:r w:rsidRPr="00DB1522" w:rsidDel="00E474A7">
          <w:rPr>
            <w:lang w:val="en-US"/>
          </w:rPr>
          <w:delText>=</w:delText>
        </w:r>
        <w:r w:rsidRPr="00DB1522" w:rsidDel="00E474A7">
          <w:rPr>
            <w:color w:val="0000FF"/>
            <w:lang w:val="en-US"/>
          </w:rPr>
          <w:delText>self</w:delText>
        </w:r>
        <w:r w:rsidRPr="00DB1522" w:rsidDel="00E474A7">
          <w:rPr>
            <w:lang w:val="en-US"/>
          </w:rPr>
          <w:delText>.__ellipseDivs)</w:delText>
        </w:r>
      </w:del>
    </w:p>
    <w:p w14:paraId="413E324F" w14:textId="47D3A3A6" w:rsidR="00DB1522" w:rsidRPr="00DB1522" w:rsidDel="00E474A7" w:rsidRDefault="00DB1522" w:rsidP="00DE23F9">
      <w:pPr>
        <w:ind w:firstLine="0"/>
        <w:rPr>
          <w:del w:id="1013" w:author="Autor"/>
          <w:lang w:val="en-US"/>
        </w:rPr>
      </w:pPr>
      <w:del w:id="1014"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R </w:delText>
        </w:r>
        <w:r w:rsidRPr="00DB1522" w:rsidDel="00E474A7">
          <w:rPr>
            <w:color w:val="0000FF"/>
            <w:lang w:val="en-US"/>
          </w:rPr>
          <w:delText>in</w:delText>
        </w:r>
        <w:r w:rsidRPr="00DB1522" w:rsidDel="00E474A7">
          <w:rPr>
            <w:lang w:val="en-US"/>
          </w:rPr>
          <w:delText xml:space="preserve"> radius:</w:delText>
        </w:r>
      </w:del>
    </w:p>
    <w:p w14:paraId="0A1CD273" w14:textId="3BA6FEB1" w:rsidR="00DB1522" w:rsidRPr="00DB1522" w:rsidDel="00E474A7" w:rsidRDefault="00DB1522" w:rsidP="00DE23F9">
      <w:pPr>
        <w:ind w:firstLine="0"/>
        <w:rPr>
          <w:del w:id="1015" w:author="Autor"/>
        </w:rPr>
      </w:pPr>
      <w:del w:id="1016" w:author="Autor">
        <w:r w:rsidRPr="00DB1522" w:rsidDel="00E474A7">
          <w:rPr>
            <w:lang w:val="en-US"/>
          </w:rPr>
          <w:delText xml:space="preserve">                </w:delText>
        </w:r>
        <w:r w:rsidRPr="00DB1522" w:rsidDel="00E474A7">
          <w:delText>z2 = a * f * m.sqrt(</w:delText>
        </w:r>
        <w:r w:rsidRPr="00DB1522" w:rsidDel="00E474A7">
          <w:rPr>
            <w:color w:val="09885A"/>
          </w:rPr>
          <w:delText>1</w:delText>
        </w:r>
        <w:r w:rsidRPr="00DB1522" w:rsidDel="00E474A7">
          <w:delText xml:space="preserve"> - R**</w:delText>
        </w:r>
        <w:r w:rsidRPr="00DB1522" w:rsidDel="00E474A7">
          <w:rPr>
            <w:color w:val="09885A"/>
          </w:rPr>
          <w:delText>2</w:delText>
        </w:r>
        <w:r w:rsidRPr="00DB1522" w:rsidDel="00E474A7">
          <w:delText xml:space="preserve"> / a**</w:delText>
        </w:r>
        <w:r w:rsidRPr="00DB1522" w:rsidDel="00E474A7">
          <w:rPr>
            <w:color w:val="09885A"/>
          </w:rPr>
          <w:delText>2</w:delText>
        </w:r>
        <w:r w:rsidRPr="00DB1522" w:rsidDel="00E474A7">
          <w:delText>)</w:delText>
        </w:r>
      </w:del>
    </w:p>
    <w:p w14:paraId="0EC23FC6" w14:textId="0A402C97" w:rsidR="00DB1522" w:rsidRPr="00702236" w:rsidDel="00E474A7" w:rsidRDefault="00DB1522" w:rsidP="00DE23F9">
      <w:pPr>
        <w:ind w:firstLine="0"/>
        <w:rPr>
          <w:del w:id="1017" w:author="Autor"/>
          <w:lang w:val="en-US"/>
        </w:rPr>
      </w:pPr>
      <w:del w:id="1018" w:author="Autor">
        <w:r w:rsidRPr="00DB1522" w:rsidDel="00E474A7">
          <w:delText xml:space="preserve">                </w:delText>
        </w:r>
        <w:r w:rsidRPr="00702236" w:rsidDel="00E474A7">
          <w:rPr>
            <w:lang w:val="en-US"/>
          </w:rPr>
          <w:delText>ds = m.sqrt(dR**</w:delText>
        </w:r>
        <w:r w:rsidRPr="00702236" w:rsidDel="00E474A7">
          <w:rPr>
            <w:color w:val="09885A"/>
            <w:lang w:val="en-US"/>
          </w:rPr>
          <w:delText>2</w:delText>
        </w:r>
        <w:r w:rsidRPr="00702236" w:rsidDel="00E474A7">
          <w:rPr>
            <w:lang w:val="en-US"/>
          </w:rPr>
          <w:delText xml:space="preserve"> + (z2 - z1)**</w:delText>
        </w:r>
        <w:r w:rsidRPr="00702236" w:rsidDel="00E474A7">
          <w:rPr>
            <w:color w:val="09885A"/>
            <w:lang w:val="en-US"/>
          </w:rPr>
          <w:delText>2</w:delText>
        </w:r>
        <w:r w:rsidRPr="00702236" w:rsidDel="00E474A7">
          <w:rPr>
            <w:lang w:val="en-US"/>
          </w:rPr>
          <w:delText>)</w:delText>
        </w:r>
      </w:del>
    </w:p>
    <w:p w14:paraId="4D155909" w14:textId="71DF495B" w:rsidR="00DB1522" w:rsidRPr="00DB1522" w:rsidDel="00E474A7" w:rsidRDefault="00DB1522" w:rsidP="00DE23F9">
      <w:pPr>
        <w:ind w:firstLine="0"/>
        <w:rPr>
          <w:del w:id="1019" w:author="Autor"/>
        </w:rPr>
      </w:pPr>
      <w:del w:id="1020" w:author="Autor">
        <w:r w:rsidRPr="00702236" w:rsidDel="00E474A7">
          <w:rPr>
            <w:lang w:val="en-US"/>
          </w:rPr>
          <w:delText xml:space="preserve">                </w:delText>
        </w:r>
        <w:r w:rsidRPr="00DB1522" w:rsidDel="00E474A7">
          <w:delText>s += ds</w:delText>
        </w:r>
      </w:del>
    </w:p>
    <w:p w14:paraId="47057A66" w14:textId="1FB2A985" w:rsidR="00DB1522" w:rsidRPr="00DB1522" w:rsidDel="00E474A7" w:rsidRDefault="00DB1522" w:rsidP="00DE23F9">
      <w:pPr>
        <w:ind w:firstLine="0"/>
        <w:rPr>
          <w:del w:id="1021" w:author="Autor"/>
        </w:rPr>
      </w:pPr>
      <w:del w:id="1022" w:author="Autor">
        <w:r w:rsidRPr="00DB1522" w:rsidDel="00E474A7">
          <w:delText xml:space="preserve">                z1 = z2</w:delText>
        </w:r>
      </w:del>
    </w:p>
    <w:p w14:paraId="38356383" w14:textId="1C6C4C55" w:rsidR="00DB1522" w:rsidRPr="00DB1522" w:rsidDel="00E474A7" w:rsidRDefault="00DB1522" w:rsidP="00DE23F9">
      <w:pPr>
        <w:ind w:firstLine="0"/>
        <w:rPr>
          <w:del w:id="1023" w:author="Autor"/>
        </w:rPr>
      </w:pPr>
      <w:del w:id="1024" w:author="Autor">
        <w:r w:rsidRPr="00DB1522" w:rsidDel="00E474A7">
          <w:delText xml:space="preserve">        </w:delText>
        </w:r>
        <w:r w:rsidRPr="00DB1522" w:rsidDel="00E474A7">
          <w:rPr>
            <w:color w:val="AF00DB"/>
          </w:rPr>
          <w:delText>else</w:delText>
        </w:r>
        <w:r w:rsidRPr="00DB1522" w:rsidDel="00E474A7">
          <w:delText>:</w:delText>
        </w:r>
      </w:del>
    </w:p>
    <w:p w14:paraId="733764DD" w14:textId="5BDFEC26" w:rsidR="00DB1522" w:rsidRPr="00DB1522" w:rsidDel="00E474A7" w:rsidRDefault="00DB1522" w:rsidP="00DE23F9">
      <w:pPr>
        <w:ind w:firstLine="0"/>
        <w:rPr>
          <w:del w:id="1025" w:author="Autor"/>
        </w:rPr>
      </w:pPr>
      <w:del w:id="1026" w:author="Autor">
        <w:r w:rsidRPr="00DB1522" w:rsidDel="00E474A7">
          <w:delText xml:space="preserve">            </w:delText>
        </w:r>
        <w:r w:rsidRPr="00DB1522" w:rsidDel="00E474A7">
          <w:rPr>
            <w:color w:val="795E26"/>
          </w:rPr>
          <w:delText>print</w:delText>
        </w:r>
        <w:r w:rsidRPr="00DB1522" w:rsidDel="00E474A7">
          <w:delText>(</w:delText>
        </w:r>
        <w:r w:rsidRPr="00DB1522" w:rsidDel="00E474A7">
          <w:rPr>
            <w:color w:val="A31515"/>
          </w:rPr>
          <w:delText>"Modo inexistente"</w:delText>
        </w:r>
        <w:r w:rsidRPr="00DB1522" w:rsidDel="00E474A7">
          <w:delText>)</w:delText>
        </w:r>
      </w:del>
    </w:p>
    <w:p w14:paraId="2F256F0B" w14:textId="38734A7E" w:rsidR="00DB1522" w:rsidRPr="00DB1522" w:rsidDel="00E474A7" w:rsidRDefault="00DB1522" w:rsidP="00DE23F9">
      <w:pPr>
        <w:ind w:firstLine="0"/>
        <w:rPr>
          <w:del w:id="1027" w:author="Autor"/>
        </w:rPr>
      </w:pPr>
    </w:p>
    <w:p w14:paraId="4A21BD1B" w14:textId="5345276D" w:rsidR="00DB1522" w:rsidRPr="00DB1522" w:rsidDel="00E474A7" w:rsidRDefault="00DB1522" w:rsidP="00DE23F9">
      <w:pPr>
        <w:ind w:firstLine="0"/>
        <w:rPr>
          <w:del w:id="1028" w:author="Autor"/>
          <w:lang w:val="en-US"/>
        </w:rPr>
      </w:pPr>
      <w:del w:id="1029" w:author="Autor">
        <w:r w:rsidRPr="00DB1522" w:rsidDel="00E474A7">
          <w:delText xml:space="preserve">        </w:delText>
        </w:r>
        <w:r w:rsidRPr="00DB1522" w:rsidDel="00E474A7">
          <w:rPr>
            <w:color w:val="AF00DB"/>
            <w:lang w:val="en-US"/>
          </w:rPr>
          <w:delText>return</w:delText>
        </w:r>
        <w:r w:rsidRPr="00DB1522" w:rsidDel="00E474A7">
          <w:rPr>
            <w:lang w:val="en-US"/>
          </w:rPr>
          <w:delText xml:space="preserve"> s</w:delText>
        </w:r>
      </w:del>
    </w:p>
    <w:p w14:paraId="0B6092EC" w14:textId="1F066335" w:rsidR="00DB1522" w:rsidRPr="00DB1522" w:rsidDel="00E474A7" w:rsidRDefault="00DB1522" w:rsidP="00DE23F9">
      <w:pPr>
        <w:ind w:firstLine="0"/>
        <w:rPr>
          <w:del w:id="1030" w:author="Autor"/>
          <w:lang w:val="en-US"/>
        </w:rPr>
      </w:pPr>
    </w:p>
    <w:p w14:paraId="12F1209C" w14:textId="6F91A664" w:rsidR="00DB1522" w:rsidRPr="00DB1522" w:rsidDel="00E474A7" w:rsidRDefault="00DB1522" w:rsidP="00DE23F9">
      <w:pPr>
        <w:ind w:firstLine="0"/>
        <w:rPr>
          <w:del w:id="1031" w:author="Autor"/>
          <w:lang w:val="en-US"/>
        </w:rPr>
      </w:pPr>
      <w:del w:id="1032"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__centerLineDistance</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point1</w:delText>
        </w:r>
        <w:r w:rsidRPr="00DB1522" w:rsidDel="00E474A7">
          <w:rPr>
            <w:lang w:val="en-US"/>
          </w:rPr>
          <w:delText xml:space="preserve">, </w:delText>
        </w:r>
        <w:r w:rsidRPr="00DB1522" w:rsidDel="00E474A7">
          <w:rPr>
            <w:color w:val="001080"/>
            <w:lang w:val="en-US"/>
          </w:rPr>
          <w:delText>point2</w:delText>
        </w:r>
        <w:r w:rsidRPr="00DB1522" w:rsidDel="00E474A7">
          <w:rPr>
            <w:lang w:val="en-US"/>
          </w:rPr>
          <w:delText>):</w:delText>
        </w:r>
      </w:del>
    </w:p>
    <w:p w14:paraId="477CAEFA" w14:textId="56AC3EA6" w:rsidR="00DB1522" w:rsidRPr="00DB1522" w:rsidDel="00E474A7" w:rsidRDefault="00DB1522" w:rsidP="00DE23F9">
      <w:pPr>
        <w:ind w:firstLine="0"/>
        <w:rPr>
          <w:del w:id="1033" w:author="Autor"/>
          <w:lang w:val="en-US"/>
        </w:rPr>
      </w:pPr>
      <w:del w:id="1034" w:author="Autor">
        <w:r w:rsidRPr="00DB1522" w:rsidDel="00E474A7">
          <w:rPr>
            <w:lang w:val="en-US"/>
          </w:rPr>
          <w:delText xml:space="preserve">        a =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del>
    </w:p>
    <w:p w14:paraId="15519067" w14:textId="452B0263" w:rsidR="00DB1522" w:rsidRPr="00DB1522" w:rsidDel="00E474A7" w:rsidRDefault="00DB1522" w:rsidP="00DE23F9">
      <w:pPr>
        <w:ind w:firstLine="0"/>
        <w:rPr>
          <w:del w:id="1035" w:author="Autor"/>
          <w:lang w:val="en-US"/>
        </w:rPr>
      </w:pPr>
      <w:del w:id="1036" w:author="Autor">
        <w:r w:rsidRPr="00DB1522" w:rsidDel="00E474A7">
          <w:rPr>
            <w:lang w:val="en-US"/>
          </w:rPr>
          <w:delText xml:space="preserve">        N = </w:delText>
        </w:r>
        <w:r w:rsidRPr="00DB1522" w:rsidDel="00E474A7">
          <w:rPr>
            <w:color w:val="0000FF"/>
            <w:lang w:val="en-US"/>
          </w:rPr>
          <w:delText>self</w:delText>
        </w:r>
        <w:r w:rsidRPr="00DB1522" w:rsidDel="00E474A7">
          <w:rPr>
            <w:lang w:val="en-US"/>
          </w:rPr>
          <w:delText>.__DivsTolerance</w:delText>
        </w:r>
      </w:del>
    </w:p>
    <w:p w14:paraId="751D8240" w14:textId="1F1F223E" w:rsidR="00DB1522" w:rsidRPr="00DB1522" w:rsidDel="00E474A7" w:rsidRDefault="00DB1522" w:rsidP="00DE23F9">
      <w:pPr>
        <w:ind w:firstLine="0"/>
        <w:rPr>
          <w:del w:id="1037" w:author="Autor"/>
          <w:lang w:val="en-US"/>
        </w:rPr>
      </w:pPr>
      <w:del w:id="1038" w:author="Autor">
        <w:r w:rsidRPr="00DB1522" w:rsidDel="00E474A7">
          <w:rPr>
            <w:lang w:val="en-US"/>
          </w:rPr>
          <w:delText xml:space="preserve">        x1 = point1.Xcap</w:delText>
        </w:r>
      </w:del>
    </w:p>
    <w:p w14:paraId="081AD25B" w14:textId="7F2FEAD5" w:rsidR="00DB1522" w:rsidRPr="00DB1522" w:rsidDel="00E474A7" w:rsidRDefault="00DB1522" w:rsidP="00DE23F9">
      <w:pPr>
        <w:ind w:firstLine="0"/>
        <w:rPr>
          <w:del w:id="1039" w:author="Autor"/>
          <w:lang w:val="en-US"/>
        </w:rPr>
      </w:pPr>
      <w:del w:id="1040" w:author="Autor">
        <w:r w:rsidRPr="00DB1522" w:rsidDel="00E474A7">
          <w:rPr>
            <w:lang w:val="en-US"/>
          </w:rPr>
          <w:delText xml:space="preserve">        y1 = point1.Ycap</w:delText>
        </w:r>
      </w:del>
    </w:p>
    <w:p w14:paraId="08049F57" w14:textId="777521C6" w:rsidR="00DB1522" w:rsidRPr="00DB1522" w:rsidDel="00E474A7" w:rsidRDefault="00DB1522" w:rsidP="00DE23F9">
      <w:pPr>
        <w:ind w:firstLine="0"/>
        <w:rPr>
          <w:del w:id="1041" w:author="Autor"/>
          <w:lang w:val="en-US"/>
        </w:rPr>
      </w:pPr>
      <w:del w:id="1042" w:author="Autor">
        <w:r w:rsidRPr="00DB1522" w:rsidDel="00E474A7">
          <w:rPr>
            <w:lang w:val="en-US"/>
          </w:rPr>
          <w:delText xml:space="preserve">        x2 = point2.Xcap</w:delText>
        </w:r>
      </w:del>
    </w:p>
    <w:p w14:paraId="34617B83" w14:textId="2F54F2CB" w:rsidR="00DB1522" w:rsidRPr="00DB1522" w:rsidDel="00E474A7" w:rsidRDefault="00DB1522" w:rsidP="00DE23F9">
      <w:pPr>
        <w:ind w:firstLine="0"/>
        <w:rPr>
          <w:del w:id="1043" w:author="Autor"/>
          <w:lang w:val="en-US"/>
        </w:rPr>
      </w:pPr>
      <w:del w:id="1044" w:author="Autor">
        <w:r w:rsidRPr="00DB1522" w:rsidDel="00E474A7">
          <w:rPr>
            <w:lang w:val="en-US"/>
          </w:rPr>
          <w:delText xml:space="preserve">        y2 = point2.Ycap</w:delText>
        </w:r>
      </w:del>
    </w:p>
    <w:p w14:paraId="1ACC1F31" w14:textId="79780771" w:rsidR="00DB1522" w:rsidRPr="00DB1522" w:rsidDel="00E474A7" w:rsidRDefault="00DB1522" w:rsidP="00DE23F9">
      <w:pPr>
        <w:ind w:firstLine="0"/>
        <w:rPr>
          <w:del w:id="1045" w:author="Autor"/>
          <w:lang w:val="en-US"/>
        </w:rPr>
      </w:pPr>
      <w:del w:id="1046"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795E26"/>
            <w:lang w:val="en-US"/>
          </w:rPr>
          <w:delText>abs</w:delText>
        </w:r>
        <w:r w:rsidRPr="00DB1522" w:rsidDel="00E474A7">
          <w:rPr>
            <w:lang w:val="en-US"/>
          </w:rPr>
          <w:delText xml:space="preserve">(x1 - x2) &lt; a / N </w:delText>
        </w:r>
        <w:r w:rsidRPr="00DB1522" w:rsidDel="00E474A7">
          <w:rPr>
            <w:color w:val="0000FF"/>
            <w:lang w:val="en-US"/>
          </w:rPr>
          <w:delText>and</w:delText>
        </w:r>
        <w:r w:rsidRPr="00DB1522" w:rsidDel="00E474A7">
          <w:rPr>
            <w:lang w:val="en-US"/>
          </w:rPr>
          <w:delText xml:space="preserve"> </w:delText>
        </w:r>
        <w:r w:rsidRPr="00DB1522" w:rsidDel="00E474A7">
          <w:rPr>
            <w:color w:val="795E26"/>
            <w:lang w:val="en-US"/>
          </w:rPr>
          <w:delText>abs</w:delText>
        </w:r>
        <w:r w:rsidRPr="00DB1522" w:rsidDel="00E474A7">
          <w:rPr>
            <w:lang w:val="en-US"/>
          </w:rPr>
          <w:delText>(y1 - y2) &lt; a / N:</w:delText>
        </w:r>
      </w:del>
    </w:p>
    <w:p w14:paraId="23D56309" w14:textId="6E580752" w:rsidR="00DB1522" w:rsidRPr="00DB1522" w:rsidDel="00E474A7" w:rsidRDefault="00DB1522" w:rsidP="00DE23F9">
      <w:pPr>
        <w:ind w:firstLine="0"/>
        <w:rPr>
          <w:del w:id="1047" w:author="Autor"/>
        </w:rPr>
      </w:pPr>
      <w:del w:id="1048" w:author="Autor">
        <w:r w:rsidRPr="00DB1522" w:rsidDel="00E474A7">
          <w:rPr>
            <w:lang w:val="en-US"/>
          </w:rPr>
          <w:delText xml:space="preserve">            </w:delText>
        </w:r>
        <w:r w:rsidRPr="00DB1522" w:rsidDel="00E474A7">
          <w:rPr>
            <w:color w:val="008000"/>
          </w:rPr>
          <w:delText># Evita erros no cálculo da distância até o centro quando P1 e P2 estão muito próximos</w:delText>
        </w:r>
      </w:del>
    </w:p>
    <w:p w14:paraId="4C4507A4" w14:textId="1DC4155F" w:rsidR="00DB1522" w:rsidRPr="00DB1522" w:rsidDel="00E474A7" w:rsidRDefault="00DB1522" w:rsidP="00DE23F9">
      <w:pPr>
        <w:ind w:firstLine="0"/>
        <w:rPr>
          <w:del w:id="1049" w:author="Autor"/>
          <w:lang w:val="en-US"/>
        </w:rPr>
      </w:pPr>
      <w:del w:id="1050" w:author="Autor">
        <w:r w:rsidRPr="00DB1522" w:rsidDel="00E474A7">
          <w:delText xml:space="preserve">            </w:delText>
        </w:r>
        <w:r w:rsidRPr="00DB1522" w:rsidDel="00E474A7">
          <w:rPr>
            <w:lang w:val="en-US"/>
          </w:rPr>
          <w:delText>d = a</w:delText>
        </w:r>
      </w:del>
    </w:p>
    <w:p w14:paraId="0F430156" w14:textId="7146C0B0" w:rsidR="00DB1522" w:rsidRPr="00DB1522" w:rsidDel="00E474A7" w:rsidRDefault="00DB1522" w:rsidP="00DE23F9">
      <w:pPr>
        <w:ind w:firstLine="0"/>
        <w:rPr>
          <w:del w:id="1051" w:author="Autor"/>
          <w:lang w:val="en-US"/>
        </w:rPr>
      </w:pPr>
      <w:del w:id="1052"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18970328" w14:textId="39CDBAC7" w:rsidR="00DB1522" w:rsidRPr="00DB1522" w:rsidDel="00E474A7" w:rsidRDefault="00DB1522" w:rsidP="00DE23F9">
      <w:pPr>
        <w:ind w:firstLine="0"/>
        <w:rPr>
          <w:del w:id="1053" w:author="Autor"/>
          <w:lang w:val="en-US"/>
        </w:rPr>
      </w:pPr>
      <w:del w:id="1054" w:author="Autor">
        <w:r w:rsidRPr="00DB1522" w:rsidDel="00E474A7">
          <w:rPr>
            <w:lang w:val="en-US"/>
          </w:rPr>
          <w:delText xml:space="preserve">            d = np.abs(x2 * y1 - y2 * x1) / \</w:delText>
        </w:r>
      </w:del>
    </w:p>
    <w:p w14:paraId="7460D0DF" w14:textId="3863E3E4" w:rsidR="00DB1522" w:rsidRPr="00DB1522" w:rsidDel="00E474A7" w:rsidRDefault="00DB1522" w:rsidP="00DE23F9">
      <w:pPr>
        <w:ind w:firstLine="0"/>
        <w:rPr>
          <w:del w:id="1055" w:author="Autor"/>
          <w:lang w:val="en-US"/>
        </w:rPr>
      </w:pPr>
      <w:del w:id="1056" w:author="Autor">
        <w:r w:rsidRPr="00DB1522" w:rsidDel="00E474A7">
          <w:rPr>
            <w:lang w:val="en-US"/>
          </w:rPr>
          <w:delText xml:space="preserve">                np.sqrt((y2 - y1)**</w:delText>
        </w:r>
        <w:r w:rsidRPr="00DB1522" w:rsidDel="00E474A7">
          <w:rPr>
            <w:color w:val="09885A"/>
            <w:lang w:val="en-US"/>
          </w:rPr>
          <w:delText>2</w:delText>
        </w:r>
        <w:r w:rsidRPr="00DB1522" w:rsidDel="00E474A7">
          <w:rPr>
            <w:lang w:val="en-US"/>
          </w:rPr>
          <w:delText xml:space="preserve"> + (x2 - x1)**</w:delText>
        </w:r>
        <w:r w:rsidRPr="00DB1522" w:rsidDel="00E474A7">
          <w:rPr>
            <w:color w:val="09885A"/>
            <w:lang w:val="en-US"/>
          </w:rPr>
          <w:delText>2</w:delText>
        </w:r>
        <w:r w:rsidRPr="00DB1522" w:rsidDel="00E474A7">
          <w:rPr>
            <w:lang w:val="en-US"/>
          </w:rPr>
          <w:delText>)</w:delText>
        </w:r>
      </w:del>
    </w:p>
    <w:p w14:paraId="4139F5D2" w14:textId="27A94F3B" w:rsidR="00DB1522" w:rsidRPr="00DB1522" w:rsidDel="00E474A7" w:rsidRDefault="00DB1522" w:rsidP="00DE23F9">
      <w:pPr>
        <w:ind w:firstLine="0"/>
        <w:rPr>
          <w:del w:id="1057" w:author="Autor"/>
          <w:lang w:val="en-US"/>
        </w:rPr>
      </w:pPr>
      <w:del w:id="1058"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w:delText>
        </w:r>
      </w:del>
    </w:p>
    <w:p w14:paraId="67984809" w14:textId="25515FC7" w:rsidR="00DB1522" w:rsidRPr="00DB1522" w:rsidDel="00E474A7" w:rsidRDefault="00DB1522" w:rsidP="00DE23F9">
      <w:pPr>
        <w:ind w:firstLine="0"/>
        <w:rPr>
          <w:del w:id="1059" w:author="Autor"/>
          <w:lang w:val="en-US"/>
        </w:rPr>
      </w:pPr>
    </w:p>
    <w:p w14:paraId="58107DCD" w14:textId="10048E0E" w:rsidR="00DB1522" w:rsidRPr="00DB1522" w:rsidDel="00E474A7" w:rsidRDefault="00DB1522" w:rsidP="00DE23F9">
      <w:pPr>
        <w:ind w:firstLine="0"/>
        <w:rPr>
          <w:del w:id="1060" w:author="Autor"/>
          <w:lang w:val="en-US"/>
        </w:rPr>
      </w:pPr>
      <w:del w:id="106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__reductionFactor</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point1</w:delText>
        </w:r>
        <w:r w:rsidRPr="00DB1522" w:rsidDel="00E474A7">
          <w:rPr>
            <w:lang w:val="en-US"/>
          </w:rPr>
          <w:delText xml:space="preserve">, </w:delText>
        </w:r>
        <w:r w:rsidRPr="00DB1522" w:rsidDel="00E474A7">
          <w:rPr>
            <w:color w:val="001080"/>
            <w:lang w:val="en-US"/>
          </w:rPr>
          <w:delText>point2</w:delText>
        </w:r>
        <w:r w:rsidRPr="00DB1522" w:rsidDel="00E474A7">
          <w:rPr>
            <w:lang w:val="en-US"/>
          </w:rPr>
          <w:delText>):</w:delText>
        </w:r>
      </w:del>
    </w:p>
    <w:p w14:paraId="0BB6F6F8" w14:textId="4E0A7320" w:rsidR="00DB1522" w:rsidRPr="00DB1522" w:rsidDel="00E474A7" w:rsidRDefault="00DB1522" w:rsidP="00DE23F9">
      <w:pPr>
        <w:ind w:firstLine="0"/>
        <w:rPr>
          <w:del w:id="1062" w:author="Autor"/>
        </w:rPr>
      </w:pPr>
      <w:del w:id="1063" w:author="Autor">
        <w:r w:rsidRPr="00DB1522" w:rsidDel="00E474A7">
          <w:rPr>
            <w:lang w:val="en-US"/>
          </w:rPr>
          <w:delText xml:space="preserve">        </w:delText>
        </w:r>
        <w:r w:rsidRPr="00DB1522" w:rsidDel="00E474A7">
          <w:rPr>
            <w:color w:val="A31515"/>
          </w:rPr>
          <w:delText>"""Redução do diâmetro da elipse em função da sua distância do centro</w:delText>
        </w:r>
      </w:del>
    </w:p>
    <w:p w14:paraId="052D453D" w14:textId="5D8E7434" w:rsidR="00DB1522" w:rsidRPr="00DB1522" w:rsidDel="00E474A7" w:rsidRDefault="00DB1522" w:rsidP="00DE23F9">
      <w:pPr>
        <w:ind w:firstLine="0"/>
        <w:rPr>
          <w:del w:id="1064" w:author="Autor"/>
          <w:lang w:val="en-US"/>
        </w:rPr>
      </w:pPr>
      <w:del w:id="1065" w:author="Autor">
        <w:r w:rsidRPr="00DB1522" w:rsidDel="00E474A7">
          <w:rPr>
            <w:color w:val="A31515"/>
          </w:rPr>
          <w:delText xml:space="preserve">        </w:delText>
        </w:r>
        <w:r w:rsidRPr="00DB1522" w:rsidDel="00E474A7">
          <w:rPr>
            <w:color w:val="A31515"/>
            <w:lang w:val="en-US"/>
          </w:rPr>
          <w:delText>"""</w:delText>
        </w:r>
      </w:del>
    </w:p>
    <w:p w14:paraId="34C5F107" w14:textId="3169FA74" w:rsidR="00DB1522" w:rsidRPr="00DB1522" w:rsidDel="00E474A7" w:rsidRDefault="00DB1522" w:rsidP="00DE23F9">
      <w:pPr>
        <w:ind w:firstLine="0"/>
        <w:rPr>
          <w:del w:id="1066" w:author="Autor"/>
          <w:lang w:val="en-US"/>
        </w:rPr>
      </w:pPr>
      <w:del w:id="1067" w:author="Autor">
        <w:r w:rsidRPr="00DB1522" w:rsidDel="00E474A7">
          <w:rPr>
            <w:lang w:val="en-US"/>
          </w:rPr>
          <w:delText xml:space="preserve">        a =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del>
    </w:p>
    <w:p w14:paraId="28BC7867" w14:textId="35C25F2E" w:rsidR="00DB1522" w:rsidRPr="00DB1522" w:rsidDel="00E474A7" w:rsidRDefault="00DB1522" w:rsidP="00DE23F9">
      <w:pPr>
        <w:ind w:firstLine="0"/>
        <w:rPr>
          <w:del w:id="1068" w:author="Autor"/>
          <w:lang w:val="en-US"/>
        </w:rPr>
      </w:pPr>
      <w:del w:id="1069" w:author="Autor">
        <w:r w:rsidRPr="00DB1522" w:rsidDel="00E474A7">
          <w:rPr>
            <w:lang w:val="en-US"/>
          </w:rPr>
          <w:delText xml:space="preserve">        d = </w:delText>
        </w:r>
        <w:r w:rsidRPr="00DB1522" w:rsidDel="00E474A7">
          <w:rPr>
            <w:color w:val="0000FF"/>
            <w:lang w:val="en-US"/>
          </w:rPr>
          <w:delText>self</w:delText>
        </w:r>
        <w:r w:rsidRPr="00DB1522" w:rsidDel="00E474A7">
          <w:rPr>
            <w:lang w:val="en-US"/>
          </w:rPr>
          <w:delText>.__centerLineDistance(point1, point2)</w:delText>
        </w:r>
      </w:del>
    </w:p>
    <w:p w14:paraId="6163DF9B" w14:textId="7E2F4E53" w:rsidR="00DB1522" w:rsidRPr="00DB1522" w:rsidDel="00E474A7" w:rsidRDefault="00DB1522" w:rsidP="00DE23F9">
      <w:pPr>
        <w:ind w:firstLine="0"/>
        <w:rPr>
          <w:del w:id="1070" w:author="Autor"/>
          <w:lang w:val="en-US"/>
        </w:rPr>
      </w:pPr>
      <w:del w:id="1071" w:author="Autor">
        <w:r w:rsidRPr="00DB1522" w:rsidDel="00E474A7">
          <w:rPr>
            <w:lang w:val="en-US"/>
          </w:rPr>
          <w:delText xml:space="preserve">        redF = np.sqrt((a**</w:delText>
        </w:r>
        <w:r w:rsidRPr="00DB1522" w:rsidDel="00E474A7">
          <w:rPr>
            <w:color w:val="09885A"/>
            <w:lang w:val="en-US"/>
          </w:rPr>
          <w:delText>2</w:delText>
        </w:r>
        <w:r w:rsidRPr="00DB1522" w:rsidDel="00E474A7">
          <w:rPr>
            <w:lang w:val="en-US"/>
          </w:rPr>
          <w:delText xml:space="preserve"> - d**</w:delText>
        </w:r>
        <w:r w:rsidRPr="00DB1522" w:rsidDel="00E474A7">
          <w:rPr>
            <w:color w:val="09885A"/>
            <w:lang w:val="en-US"/>
          </w:rPr>
          <w:delText>2</w:delText>
        </w:r>
        <w:r w:rsidRPr="00DB1522" w:rsidDel="00E474A7">
          <w:rPr>
            <w:lang w:val="en-US"/>
          </w:rPr>
          <w:delText>) / a**</w:delText>
        </w:r>
        <w:r w:rsidRPr="00DB1522" w:rsidDel="00E474A7">
          <w:rPr>
            <w:color w:val="09885A"/>
            <w:lang w:val="en-US"/>
          </w:rPr>
          <w:delText>2</w:delText>
        </w:r>
        <w:r w:rsidRPr="00DB1522" w:rsidDel="00E474A7">
          <w:rPr>
            <w:lang w:val="en-US"/>
          </w:rPr>
          <w:delText>)</w:delText>
        </w:r>
      </w:del>
    </w:p>
    <w:p w14:paraId="4F86357E" w14:textId="77DCC514" w:rsidR="00DB1522" w:rsidRPr="00DB1522" w:rsidDel="00E474A7" w:rsidRDefault="00DB1522" w:rsidP="00DE23F9">
      <w:pPr>
        <w:ind w:firstLine="0"/>
        <w:rPr>
          <w:del w:id="1072" w:author="Autor"/>
          <w:lang w:val="en-US"/>
        </w:rPr>
      </w:pPr>
    </w:p>
    <w:p w14:paraId="6ABF0A19" w14:textId="412C41E4" w:rsidR="00DB1522" w:rsidRPr="00DB1522" w:rsidDel="00E474A7" w:rsidRDefault="00DB1522" w:rsidP="00DE23F9">
      <w:pPr>
        <w:ind w:firstLine="0"/>
        <w:rPr>
          <w:del w:id="1073" w:author="Autor"/>
          <w:lang w:val="en-US"/>
        </w:rPr>
      </w:pPr>
      <w:del w:id="1074"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np.isnan(redF) </w:delText>
        </w:r>
        <w:r w:rsidRPr="00DB1522" w:rsidDel="00E474A7">
          <w:rPr>
            <w:color w:val="0000FF"/>
            <w:lang w:val="en-US"/>
          </w:rPr>
          <w:delText>or</w:delText>
        </w:r>
        <w:r w:rsidRPr="00DB1522" w:rsidDel="00E474A7">
          <w:rPr>
            <w:lang w:val="en-US"/>
          </w:rPr>
          <w:delText xml:space="preserve"> a == d:</w:delText>
        </w:r>
      </w:del>
    </w:p>
    <w:p w14:paraId="3DF34D6E" w14:textId="7A3C49BA" w:rsidR="00DB1522" w:rsidRPr="00DB1522" w:rsidDel="00E474A7" w:rsidRDefault="00DB1522" w:rsidP="00DE23F9">
      <w:pPr>
        <w:ind w:firstLine="0"/>
        <w:rPr>
          <w:del w:id="1075" w:author="Autor"/>
        </w:rPr>
      </w:pPr>
      <w:del w:id="1076" w:author="Autor">
        <w:r w:rsidRPr="00DB1522" w:rsidDel="00E474A7">
          <w:rPr>
            <w:lang w:val="en-US"/>
          </w:rPr>
          <w:delText xml:space="preserve">            </w:delText>
        </w:r>
        <w:r w:rsidRPr="00DB1522" w:rsidDel="00E474A7">
          <w:delText xml:space="preserve">redF = </w:delText>
        </w:r>
        <w:r w:rsidRPr="00DB1522" w:rsidDel="00E474A7">
          <w:rPr>
            <w:color w:val="09885A"/>
          </w:rPr>
          <w:delText>0</w:delText>
        </w:r>
      </w:del>
    </w:p>
    <w:p w14:paraId="39EE4177" w14:textId="75E54D64" w:rsidR="00DB1522" w:rsidRPr="00DB1522" w:rsidDel="00E474A7" w:rsidRDefault="00DB1522" w:rsidP="00DE23F9">
      <w:pPr>
        <w:ind w:firstLine="0"/>
        <w:rPr>
          <w:del w:id="1077" w:author="Autor"/>
        </w:rPr>
      </w:pPr>
    </w:p>
    <w:p w14:paraId="0452372B" w14:textId="15765D30" w:rsidR="00DB1522" w:rsidRPr="00DB1522" w:rsidDel="00E474A7" w:rsidRDefault="00DB1522" w:rsidP="00DE23F9">
      <w:pPr>
        <w:ind w:firstLine="0"/>
        <w:rPr>
          <w:del w:id="1078" w:author="Autor"/>
        </w:rPr>
      </w:pPr>
      <w:del w:id="1079" w:author="Autor">
        <w:r w:rsidRPr="00DB1522" w:rsidDel="00E474A7">
          <w:delText xml:space="preserve">        </w:delText>
        </w:r>
        <w:r w:rsidRPr="00DB1522" w:rsidDel="00E474A7">
          <w:rPr>
            <w:color w:val="AF00DB"/>
          </w:rPr>
          <w:delText>return</w:delText>
        </w:r>
        <w:r w:rsidRPr="00DB1522" w:rsidDel="00E474A7">
          <w:delText xml:space="preserve"> redF, d</w:delText>
        </w:r>
      </w:del>
    </w:p>
    <w:p w14:paraId="611B244B" w14:textId="78E1AEF6" w:rsidR="00DB1522" w:rsidRPr="00DB1522" w:rsidDel="00E474A7" w:rsidRDefault="00DB1522" w:rsidP="00DE23F9">
      <w:pPr>
        <w:ind w:firstLine="0"/>
        <w:rPr>
          <w:del w:id="1080" w:author="Autor"/>
        </w:rPr>
      </w:pPr>
    </w:p>
    <w:p w14:paraId="694C2982" w14:textId="007ED403" w:rsidR="00DB1522" w:rsidRPr="00DB1522" w:rsidDel="00E474A7" w:rsidRDefault="00DB1522" w:rsidP="00DE23F9">
      <w:pPr>
        <w:ind w:firstLine="0"/>
        <w:rPr>
          <w:del w:id="1081" w:author="Autor"/>
        </w:rPr>
      </w:pPr>
      <w:del w:id="1082" w:author="Autor">
        <w:r w:rsidRPr="00DB1522" w:rsidDel="00E474A7">
          <w:delText xml:space="preserve">    </w:delText>
        </w:r>
        <w:r w:rsidRPr="00DB1522" w:rsidDel="00E474A7">
          <w:rPr>
            <w:color w:val="008000"/>
          </w:rPr>
          <w:delText># Distâncias e tempos</w:delText>
        </w:r>
      </w:del>
    </w:p>
    <w:p w14:paraId="29E15F62" w14:textId="25115E69" w:rsidR="00DB1522" w:rsidRPr="00DB1522" w:rsidDel="00E474A7" w:rsidRDefault="00DB1522" w:rsidP="00DE23F9">
      <w:pPr>
        <w:ind w:firstLine="0"/>
        <w:rPr>
          <w:del w:id="1083" w:author="Autor"/>
          <w:lang w:val="en-US"/>
        </w:rPr>
      </w:pPr>
      <w:del w:id="1084" w:author="Autor">
        <w:r w:rsidRPr="00DB1522" w:rsidDel="00E474A7">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ExternalCalcDist</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x1</w:delText>
        </w:r>
        <w:r w:rsidRPr="00DB1522" w:rsidDel="00E474A7">
          <w:rPr>
            <w:lang w:val="en-US"/>
          </w:rPr>
          <w:delText xml:space="preserve">, </w:delText>
        </w:r>
        <w:r w:rsidRPr="00DB1522" w:rsidDel="00E474A7">
          <w:rPr>
            <w:color w:val="001080"/>
            <w:lang w:val="en-US"/>
          </w:rPr>
          <w:delText>y1</w:delText>
        </w:r>
        <w:r w:rsidRPr="00DB1522" w:rsidDel="00E474A7">
          <w:rPr>
            <w:lang w:val="en-US"/>
          </w:rPr>
          <w:delText xml:space="preserve">, </w:delText>
        </w:r>
        <w:r w:rsidRPr="00DB1522" w:rsidDel="00E474A7">
          <w:rPr>
            <w:color w:val="001080"/>
            <w:lang w:val="en-US"/>
          </w:rPr>
          <w:delText>x2</w:delText>
        </w:r>
        <w:r w:rsidRPr="00DB1522" w:rsidDel="00E474A7">
          <w:rPr>
            <w:lang w:val="en-US"/>
          </w:rPr>
          <w:delText xml:space="preserve">, </w:delText>
        </w:r>
        <w:r w:rsidRPr="00DB1522" w:rsidDel="00E474A7">
          <w:rPr>
            <w:color w:val="001080"/>
            <w:lang w:val="en-US"/>
          </w:rPr>
          <w:delText>y2</w:delText>
        </w:r>
        <w:r w:rsidRPr="00DB1522" w:rsidDel="00E474A7">
          <w:rPr>
            <w:lang w:val="en-US"/>
          </w:rPr>
          <w:delText>):</w:delText>
        </w:r>
      </w:del>
    </w:p>
    <w:p w14:paraId="4614EF71" w14:textId="1738D833" w:rsidR="00DB1522" w:rsidRPr="00DB1522" w:rsidDel="00E474A7" w:rsidRDefault="00DB1522" w:rsidP="00DE23F9">
      <w:pPr>
        <w:ind w:firstLine="0"/>
        <w:rPr>
          <w:del w:id="1085" w:author="Autor"/>
        </w:rPr>
      </w:pPr>
      <w:del w:id="1086" w:author="Autor">
        <w:r w:rsidRPr="00DB1522" w:rsidDel="00E474A7">
          <w:rPr>
            <w:lang w:val="en-US"/>
          </w:rPr>
          <w:delText xml:space="preserve">        </w:delText>
        </w:r>
        <w:r w:rsidRPr="00DB1522" w:rsidDel="00E474A7">
          <w:delText xml:space="preserve">auxMode = </w:delText>
        </w:r>
        <w:r w:rsidRPr="00DB1522" w:rsidDel="00E474A7">
          <w:rPr>
            <w:color w:val="0000FF"/>
          </w:rPr>
          <w:delText>self</w:delText>
        </w:r>
        <w:r w:rsidRPr="00DB1522" w:rsidDel="00E474A7">
          <w:delText>.CalcMode</w:delText>
        </w:r>
      </w:del>
    </w:p>
    <w:p w14:paraId="2C32AEC6" w14:textId="7ACADA44" w:rsidR="00DB1522" w:rsidRPr="00DB1522" w:rsidDel="00E474A7" w:rsidRDefault="00DB1522" w:rsidP="00DE23F9">
      <w:pPr>
        <w:ind w:firstLine="0"/>
        <w:rPr>
          <w:del w:id="1087" w:author="Autor"/>
        </w:rPr>
      </w:pPr>
    </w:p>
    <w:p w14:paraId="2F67AAE9" w14:textId="33E5B4BF" w:rsidR="00DB1522" w:rsidRPr="00DB1522" w:rsidDel="00E474A7" w:rsidRDefault="00DB1522" w:rsidP="00DE23F9">
      <w:pPr>
        <w:ind w:firstLine="0"/>
        <w:rPr>
          <w:del w:id="1088" w:author="Autor"/>
        </w:rPr>
      </w:pPr>
      <w:del w:id="1089" w:author="Autor">
        <w:r w:rsidRPr="00DB1522" w:rsidDel="00E474A7">
          <w:delText xml:space="preserve">        </w:delText>
        </w:r>
        <w:r w:rsidRPr="00DB1522" w:rsidDel="00E474A7">
          <w:rPr>
            <w:color w:val="0000FF"/>
          </w:rPr>
          <w:delText>self</w:delText>
        </w:r>
        <w:r w:rsidRPr="00DB1522" w:rsidDel="00E474A7">
          <w:delText>.setCalcMode(</w:delText>
        </w:r>
        <w:r w:rsidRPr="00DB1522" w:rsidDel="00E474A7">
          <w:rPr>
            <w:color w:val="A31515"/>
          </w:rPr>
          <w:delText>'geodesic'</w:delText>
        </w:r>
        <w:r w:rsidRPr="00DB1522" w:rsidDel="00E474A7">
          <w:delText>)</w:delText>
        </w:r>
      </w:del>
    </w:p>
    <w:p w14:paraId="37148356" w14:textId="0E53C3C1" w:rsidR="00DB1522" w:rsidRPr="00DB1522" w:rsidDel="00E474A7" w:rsidRDefault="00DB1522" w:rsidP="00DE23F9">
      <w:pPr>
        <w:ind w:firstLine="0"/>
        <w:rPr>
          <w:del w:id="1090" w:author="Autor"/>
        </w:rPr>
      </w:pPr>
    </w:p>
    <w:p w14:paraId="28FF5A27" w14:textId="27117F83" w:rsidR="00DB1522" w:rsidRPr="00DB1522" w:rsidDel="00E474A7" w:rsidRDefault="00DB1522" w:rsidP="00DE23F9">
      <w:pPr>
        <w:ind w:firstLine="0"/>
        <w:rPr>
          <w:del w:id="1091" w:author="Autor"/>
          <w:lang w:val="en-US"/>
        </w:rPr>
      </w:pPr>
      <w:del w:id="1092" w:author="Autor">
        <w:r w:rsidRPr="00DB1522" w:rsidDel="00E474A7">
          <w:delText xml:space="preserve">        </w:delText>
        </w:r>
        <w:r w:rsidRPr="00DB1522" w:rsidDel="00E474A7">
          <w:rPr>
            <w:lang w:val="en-US"/>
          </w:rPr>
          <w:delText>P1 = VesselPoint(x1, y1, -</w:delText>
        </w:r>
        <w:r w:rsidRPr="00DB1522" w:rsidDel="00E474A7">
          <w:rPr>
            <w:color w:val="09885A"/>
            <w:lang w:val="en-US"/>
          </w:rPr>
          <w:delText>3</w:delText>
        </w:r>
        <w:r w:rsidRPr="00DB1522" w:rsidDel="00E474A7">
          <w:rPr>
            <w:lang w:val="en-US"/>
          </w:rPr>
          <w:delText>)</w:delText>
        </w:r>
      </w:del>
    </w:p>
    <w:p w14:paraId="673250D3" w14:textId="25868E47" w:rsidR="00DB1522" w:rsidRPr="00DB1522" w:rsidDel="00E474A7" w:rsidRDefault="00DB1522" w:rsidP="00DE23F9">
      <w:pPr>
        <w:ind w:firstLine="0"/>
        <w:rPr>
          <w:del w:id="1093" w:author="Autor"/>
          <w:lang w:val="en-US"/>
        </w:rPr>
      </w:pPr>
      <w:del w:id="1094" w:author="Autor">
        <w:r w:rsidRPr="00DB1522" w:rsidDel="00E474A7">
          <w:rPr>
            <w:lang w:val="en-US"/>
          </w:rPr>
          <w:delText xml:space="preserve">        P2 = VesselPoint(x2, y2, -</w:delText>
        </w:r>
        <w:r w:rsidRPr="00DB1522" w:rsidDel="00E474A7">
          <w:rPr>
            <w:color w:val="09885A"/>
            <w:lang w:val="en-US"/>
          </w:rPr>
          <w:delText>3</w:delText>
        </w:r>
        <w:r w:rsidRPr="00DB1522" w:rsidDel="00E474A7">
          <w:rPr>
            <w:lang w:val="en-US"/>
          </w:rPr>
          <w:delText>)</w:delText>
        </w:r>
      </w:del>
    </w:p>
    <w:p w14:paraId="10539382" w14:textId="1FDFEA77" w:rsidR="00DB1522" w:rsidRPr="00DB1522" w:rsidDel="00E474A7" w:rsidRDefault="00DB1522" w:rsidP="00DE23F9">
      <w:pPr>
        <w:ind w:firstLine="0"/>
        <w:rPr>
          <w:del w:id="1095" w:author="Autor"/>
          <w:lang w:val="en-US"/>
        </w:rPr>
      </w:pPr>
      <w:del w:id="1096"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.__AuxCoords(P1)</w:delText>
        </w:r>
      </w:del>
    </w:p>
    <w:p w14:paraId="714EA86F" w14:textId="6696C218" w:rsidR="00DB1522" w:rsidRPr="00DB1522" w:rsidDel="00E474A7" w:rsidRDefault="00DB1522" w:rsidP="00DE23F9">
      <w:pPr>
        <w:ind w:firstLine="0"/>
        <w:rPr>
          <w:del w:id="1097" w:author="Autor"/>
          <w:lang w:val="en-US"/>
        </w:rPr>
      </w:pPr>
      <w:del w:id="1098"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.__AuxCoords(P2)</w:delText>
        </w:r>
      </w:del>
    </w:p>
    <w:p w14:paraId="71A08BBA" w14:textId="314C0CEC" w:rsidR="00DB1522" w:rsidRPr="00DB1522" w:rsidDel="00E474A7" w:rsidRDefault="00DB1522" w:rsidP="00DE23F9">
      <w:pPr>
        <w:ind w:firstLine="0"/>
        <w:rPr>
          <w:del w:id="1099" w:author="Autor"/>
          <w:lang w:val="en-US"/>
        </w:rPr>
      </w:pPr>
      <w:del w:id="1100" w:author="Autor">
        <w:r w:rsidRPr="00DB1522" w:rsidDel="00E474A7">
          <w:rPr>
            <w:lang w:val="en-US"/>
          </w:rPr>
          <w:delText xml:space="preserve">        dist = </w:delText>
        </w:r>
        <w:r w:rsidRPr="00DB1522" w:rsidDel="00E474A7">
          <w:rPr>
            <w:color w:val="0000FF"/>
            <w:lang w:val="en-US"/>
          </w:rPr>
          <w:delText>self</w:delText>
        </w:r>
        <w:r w:rsidRPr="00DB1522" w:rsidDel="00E474A7">
          <w:rPr>
            <w:lang w:val="en-US"/>
          </w:rPr>
          <w:delText>.__calcDist(P1, P2)</w:delText>
        </w:r>
      </w:del>
    </w:p>
    <w:p w14:paraId="371D63DE" w14:textId="4D988C4E" w:rsidR="00DB1522" w:rsidRPr="00DB1522" w:rsidDel="00E474A7" w:rsidRDefault="00DB1522" w:rsidP="00DE23F9">
      <w:pPr>
        <w:ind w:firstLine="0"/>
        <w:rPr>
          <w:del w:id="1101" w:author="Autor"/>
          <w:lang w:val="en-US"/>
        </w:rPr>
      </w:pPr>
    </w:p>
    <w:p w14:paraId="7D8D1AE1" w14:textId="5E3353EA" w:rsidR="00DB1522" w:rsidRPr="00DB1522" w:rsidDel="00E474A7" w:rsidRDefault="00DB1522" w:rsidP="00DE23F9">
      <w:pPr>
        <w:ind w:firstLine="0"/>
        <w:rPr>
          <w:del w:id="1102" w:author="Autor"/>
          <w:lang w:val="en-US"/>
        </w:rPr>
      </w:pPr>
      <w:del w:id="110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.setCalcMode(auxMode)</w:delText>
        </w:r>
      </w:del>
    </w:p>
    <w:p w14:paraId="294D24C6" w14:textId="72272E2B" w:rsidR="00DB1522" w:rsidRPr="00DB1522" w:rsidDel="00E474A7" w:rsidRDefault="00DB1522" w:rsidP="00DE23F9">
      <w:pPr>
        <w:ind w:firstLine="0"/>
        <w:rPr>
          <w:del w:id="1104" w:author="Autor"/>
          <w:lang w:val="en-US"/>
        </w:rPr>
      </w:pPr>
    </w:p>
    <w:p w14:paraId="0F887D4D" w14:textId="53863156" w:rsidR="00DB1522" w:rsidRPr="00DB1522" w:rsidDel="00E474A7" w:rsidRDefault="00DB1522" w:rsidP="00DE23F9">
      <w:pPr>
        <w:ind w:firstLine="0"/>
        <w:rPr>
          <w:del w:id="1105" w:author="Autor"/>
          <w:lang w:val="en-US"/>
        </w:rPr>
      </w:pPr>
      <w:del w:id="1106"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023B9D63" w14:textId="5E1FA188" w:rsidR="00DB1522" w:rsidRPr="00DB1522" w:rsidDel="00E474A7" w:rsidRDefault="00DB1522" w:rsidP="00DE23F9">
      <w:pPr>
        <w:ind w:firstLine="0"/>
        <w:rPr>
          <w:del w:id="1107" w:author="Autor"/>
          <w:lang w:val="en-US"/>
        </w:rPr>
      </w:pPr>
    </w:p>
    <w:p w14:paraId="44118B19" w14:textId="56DAD1D7" w:rsidR="00DB1522" w:rsidRPr="00DB1522" w:rsidDel="00E474A7" w:rsidRDefault="00DB1522" w:rsidP="00DE23F9">
      <w:pPr>
        <w:ind w:firstLine="0"/>
        <w:rPr>
          <w:del w:id="1108" w:author="Autor"/>
          <w:lang w:val="en-US"/>
        </w:rPr>
      </w:pPr>
      <w:del w:id="1109"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__calcDist</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P1</w:delText>
        </w:r>
        <w:r w:rsidRPr="00DB1522" w:rsidDel="00E474A7">
          <w:rPr>
            <w:lang w:val="en-US"/>
          </w:rPr>
          <w:delText xml:space="preserve">, </w:delText>
        </w:r>
        <w:r w:rsidRPr="00DB1522" w:rsidDel="00E474A7">
          <w:rPr>
            <w:color w:val="001080"/>
            <w:lang w:val="en-US"/>
          </w:rPr>
          <w:delText>P2</w:delText>
        </w:r>
        <w:r w:rsidRPr="00DB1522" w:rsidDel="00E474A7">
          <w:rPr>
            <w:lang w:val="en-US"/>
          </w:rPr>
          <w:delText>):</w:delText>
        </w:r>
      </w:del>
    </w:p>
    <w:p w14:paraId="70121765" w14:textId="27CD3ECE" w:rsidR="00DB1522" w:rsidRPr="00DB1522" w:rsidDel="00E474A7" w:rsidRDefault="00DB1522" w:rsidP="00DE23F9">
      <w:pPr>
        <w:ind w:firstLine="0"/>
        <w:rPr>
          <w:del w:id="1110" w:author="Autor"/>
        </w:rPr>
      </w:pPr>
      <w:del w:id="1111" w:author="Autor">
        <w:r w:rsidRPr="00DB1522" w:rsidDel="00E474A7">
          <w:rPr>
            <w:lang w:val="en-US"/>
          </w:rPr>
          <w:delText xml:space="preserve">        </w:delText>
        </w:r>
        <w:r w:rsidRPr="00DB1522" w:rsidDel="00E474A7">
          <w:rPr>
            <w:color w:val="A31515"/>
          </w:rPr>
          <w:delText>"""</w:delText>
        </w:r>
      </w:del>
    </w:p>
    <w:p w14:paraId="01188252" w14:textId="7F97CC47" w:rsidR="00DB1522" w:rsidRPr="00DB1522" w:rsidDel="00E474A7" w:rsidRDefault="00DB1522" w:rsidP="00DE23F9">
      <w:pPr>
        <w:ind w:firstLine="0"/>
        <w:rPr>
          <w:del w:id="1112" w:author="Autor"/>
        </w:rPr>
      </w:pPr>
      <w:del w:id="1113" w:author="Autor">
        <w:r w:rsidRPr="00DB1522" w:rsidDel="00E474A7">
          <w:rPr>
            <w:color w:val="A31515"/>
          </w:rPr>
          <w:delText xml:space="preserve">        Função para calcular distância entre dois pontos em posições quaisquer do vaso</w:delText>
        </w:r>
      </w:del>
    </w:p>
    <w:p w14:paraId="244C2463" w14:textId="334E7ABE" w:rsidR="00DB1522" w:rsidRPr="00DB1522" w:rsidDel="00E474A7" w:rsidRDefault="00DB1522" w:rsidP="00DE23F9">
      <w:pPr>
        <w:ind w:firstLine="0"/>
        <w:rPr>
          <w:del w:id="1114" w:author="Autor"/>
          <w:lang w:val="en-US"/>
        </w:rPr>
      </w:pPr>
      <w:del w:id="1115" w:author="Autor">
        <w:r w:rsidRPr="00DB1522" w:rsidDel="00E474A7">
          <w:rPr>
            <w:color w:val="A31515"/>
          </w:rPr>
          <w:delText xml:space="preserve">        </w:delText>
        </w:r>
        <w:r w:rsidRPr="00DB1522" w:rsidDel="00E474A7">
          <w:rPr>
            <w:color w:val="A31515"/>
            <w:lang w:val="en-US"/>
          </w:rPr>
          <w:delText>"""</w:delText>
        </w:r>
      </w:del>
    </w:p>
    <w:p w14:paraId="181C9DF8" w14:textId="2E15C781" w:rsidR="00DB1522" w:rsidRPr="00DB1522" w:rsidDel="00E474A7" w:rsidRDefault="00DB1522" w:rsidP="00DE23F9">
      <w:pPr>
        <w:ind w:firstLine="0"/>
        <w:rPr>
          <w:del w:id="1116" w:author="Autor"/>
          <w:lang w:val="en-US"/>
        </w:rPr>
      </w:pPr>
      <w:del w:id="1117"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P1.OnCap </w:delText>
        </w:r>
        <w:r w:rsidRPr="00DB1522" w:rsidDel="00E474A7">
          <w:rPr>
            <w:color w:val="0000FF"/>
            <w:lang w:val="en-US"/>
          </w:rPr>
          <w:delText>and</w:delText>
        </w:r>
        <w:r w:rsidRPr="00DB1522" w:rsidDel="00E474A7">
          <w:rPr>
            <w:lang w:val="en-US"/>
          </w:rPr>
          <w:delText xml:space="preserve"> P2.OnCap:</w:delText>
        </w:r>
      </w:del>
    </w:p>
    <w:p w14:paraId="1CE4F452" w14:textId="5303E94A" w:rsidR="00DB1522" w:rsidRPr="00DB1522" w:rsidDel="00E474A7" w:rsidRDefault="00DB1522" w:rsidP="00DE23F9">
      <w:pPr>
        <w:ind w:firstLine="0"/>
        <w:rPr>
          <w:del w:id="1118" w:author="Autor"/>
        </w:rPr>
      </w:pPr>
      <w:del w:id="1119" w:author="Autor">
        <w:r w:rsidRPr="00DB1522" w:rsidDel="00E474A7">
          <w:rPr>
            <w:lang w:val="en-US"/>
          </w:rPr>
          <w:delText xml:space="preserve">            </w:delText>
        </w:r>
        <w:r w:rsidRPr="00DB1522" w:rsidDel="00E474A7">
          <w:rPr>
            <w:color w:val="AF00DB"/>
          </w:rPr>
          <w:delText>if</w:delText>
        </w:r>
        <w:r w:rsidRPr="00DB1522" w:rsidDel="00E474A7">
          <w:delText xml:space="preserve"> P1.Cap == P2.Cap:  </w:delText>
        </w:r>
        <w:r w:rsidRPr="00DB1522" w:rsidDel="00E474A7">
          <w:rPr>
            <w:color w:val="008000"/>
          </w:rPr>
          <w:delText># Dois pontos no mesmo tampo</w:delText>
        </w:r>
      </w:del>
    </w:p>
    <w:p w14:paraId="167DB8FC" w14:textId="2D3E8D2B" w:rsidR="00DB1522" w:rsidRPr="00DB1522" w:rsidDel="00E474A7" w:rsidRDefault="00DB1522" w:rsidP="00DE23F9">
      <w:pPr>
        <w:ind w:firstLine="0"/>
        <w:rPr>
          <w:del w:id="1120" w:author="Autor"/>
          <w:lang w:val="en-US"/>
        </w:rPr>
      </w:pPr>
      <w:del w:id="1121" w:author="Autor">
        <w:r w:rsidRPr="00DB1522" w:rsidDel="00E474A7">
          <w:delText xml:space="preserve">                </w:delText>
        </w:r>
        <w:r w:rsidRPr="00DB1522" w:rsidDel="00E474A7">
          <w:rPr>
            <w:lang w:val="en-US"/>
          </w:rPr>
          <w:delText>t0 = time.time()</w:delText>
        </w:r>
      </w:del>
    </w:p>
    <w:p w14:paraId="702E4671" w14:textId="3F67E7F3" w:rsidR="00DB1522" w:rsidRPr="00DB1522" w:rsidDel="00E474A7" w:rsidRDefault="00DB1522" w:rsidP="00DE23F9">
      <w:pPr>
        <w:ind w:firstLine="0"/>
        <w:rPr>
          <w:del w:id="1122" w:author="Autor"/>
          <w:lang w:val="en-US"/>
        </w:rPr>
      </w:pPr>
      <w:del w:id="1123" w:author="Autor">
        <w:r w:rsidRPr="00DB1522" w:rsidDel="00E474A7">
          <w:rPr>
            <w:lang w:val="en-US"/>
          </w:rPr>
          <w:delText xml:space="preserve">                dist = </w:delText>
        </w:r>
        <w:r w:rsidRPr="00DB1522" w:rsidDel="00E474A7">
          <w:rPr>
            <w:color w:val="0000FF"/>
            <w:lang w:val="en-US"/>
          </w:rPr>
          <w:delText>self</w:delText>
        </w:r>
        <w:r w:rsidRPr="00DB1522" w:rsidDel="00E474A7">
          <w:rPr>
            <w:lang w:val="en-US"/>
          </w:rPr>
          <w:delText>.__DistSameCap(P1, P2)</w:delText>
        </w:r>
      </w:del>
    </w:p>
    <w:p w14:paraId="3A5149A9" w14:textId="3397C400" w:rsidR="00DB1522" w:rsidRPr="000A322C" w:rsidDel="00E474A7" w:rsidRDefault="00DB1522" w:rsidP="00DE23F9">
      <w:pPr>
        <w:ind w:firstLine="0"/>
        <w:rPr>
          <w:del w:id="1124" w:author="Autor"/>
          <w:lang w:val="de-DE"/>
        </w:rPr>
      </w:pPr>
      <w:del w:id="1125" w:author="Autor">
        <w:r w:rsidRPr="00DB1522" w:rsidDel="00E474A7">
          <w:rPr>
            <w:lang w:val="en-US"/>
          </w:rPr>
          <w:delText xml:space="preserve">                </w:delText>
        </w:r>
        <w:r w:rsidRPr="000A322C" w:rsidDel="00E474A7">
          <w:rPr>
            <w:lang w:val="de-DE"/>
          </w:rPr>
          <w:delText>t1 = time.time()</w:delText>
        </w:r>
      </w:del>
    </w:p>
    <w:p w14:paraId="5B83AA24" w14:textId="26432073" w:rsidR="00DB1522" w:rsidRPr="000A322C" w:rsidDel="00E474A7" w:rsidRDefault="00DB1522" w:rsidP="00DE23F9">
      <w:pPr>
        <w:ind w:firstLine="0"/>
        <w:rPr>
          <w:del w:id="1126" w:author="Autor"/>
          <w:lang w:val="de-DE"/>
        </w:rPr>
      </w:pPr>
      <w:del w:id="1127" w:author="Autor">
        <w:r w:rsidRPr="000A322C" w:rsidDel="00E474A7">
          <w:rPr>
            <w:lang w:val="de-DE"/>
          </w:rPr>
          <w:delText xml:space="preserve">                </w:delText>
        </w:r>
        <w:r w:rsidRPr="000A322C" w:rsidDel="00E474A7">
          <w:rPr>
            <w:color w:val="0000FF"/>
            <w:lang w:val="de-DE"/>
          </w:rPr>
          <w:delText>self</w:delText>
        </w:r>
        <w:r w:rsidRPr="000A322C" w:rsidDel="00E474A7">
          <w:rPr>
            <w:lang w:val="de-DE"/>
          </w:rPr>
          <w:delText>.t_samecap += t1 - t0</w:delText>
        </w:r>
      </w:del>
    </w:p>
    <w:p w14:paraId="6523076F" w14:textId="4536A8C3" w:rsidR="00DB1522" w:rsidRPr="00DB1522" w:rsidDel="00E474A7" w:rsidRDefault="00DB1522" w:rsidP="00DE23F9">
      <w:pPr>
        <w:ind w:firstLine="0"/>
        <w:rPr>
          <w:del w:id="1128" w:author="Autor"/>
        </w:rPr>
      </w:pPr>
      <w:del w:id="1129" w:author="Autor">
        <w:r w:rsidRPr="000A322C" w:rsidDel="00E474A7">
          <w:rPr>
            <w:lang w:val="de-DE"/>
          </w:rPr>
          <w:delText xml:space="preserve">                </w:delText>
        </w:r>
        <w:r w:rsidRPr="00DB1522" w:rsidDel="00E474A7">
          <w:rPr>
            <w:color w:val="0000FF"/>
          </w:rPr>
          <w:delText>self</w:delText>
        </w:r>
        <w:r w:rsidRPr="00DB1522" w:rsidDel="00E474A7">
          <w:delText xml:space="preserve">.i_samecap += </w:delText>
        </w:r>
        <w:r w:rsidRPr="00DB1522" w:rsidDel="00E474A7">
          <w:rPr>
            <w:color w:val="09885A"/>
          </w:rPr>
          <w:delText>1</w:delText>
        </w:r>
      </w:del>
    </w:p>
    <w:p w14:paraId="0BE11DCC" w14:textId="2A1CC381" w:rsidR="00DB1522" w:rsidRPr="00DB1522" w:rsidDel="00E474A7" w:rsidRDefault="00DB1522" w:rsidP="00DE23F9">
      <w:pPr>
        <w:ind w:firstLine="0"/>
        <w:rPr>
          <w:del w:id="1130" w:author="Autor"/>
        </w:rPr>
      </w:pPr>
      <w:del w:id="1131" w:author="Autor">
        <w:r w:rsidRPr="00DB1522" w:rsidDel="00E474A7">
          <w:delText xml:space="preserve">            </w:delText>
        </w:r>
        <w:r w:rsidRPr="00DB1522" w:rsidDel="00E474A7">
          <w:rPr>
            <w:color w:val="AF00DB"/>
          </w:rPr>
          <w:delText>else</w:delText>
        </w:r>
        <w:r w:rsidRPr="00DB1522" w:rsidDel="00E474A7">
          <w:delText xml:space="preserve">:  </w:delText>
        </w:r>
        <w:r w:rsidRPr="00DB1522" w:rsidDel="00E474A7">
          <w:rPr>
            <w:color w:val="008000"/>
          </w:rPr>
          <w:delText># Pontos em tampos opostos</w:delText>
        </w:r>
      </w:del>
    </w:p>
    <w:p w14:paraId="5640C0DF" w14:textId="197A0B81" w:rsidR="00DB1522" w:rsidRPr="00DB1522" w:rsidDel="00E474A7" w:rsidRDefault="00DB1522" w:rsidP="00DE23F9">
      <w:pPr>
        <w:ind w:firstLine="0"/>
        <w:rPr>
          <w:del w:id="1132" w:author="Autor"/>
          <w:lang w:val="en-US"/>
        </w:rPr>
      </w:pPr>
      <w:del w:id="1133" w:author="Autor">
        <w:r w:rsidRPr="00DB1522" w:rsidDel="00E474A7">
          <w:delText xml:space="preserve">                </w:delText>
        </w:r>
        <w:r w:rsidRPr="00DB1522" w:rsidDel="00E474A7">
          <w:rPr>
            <w:color w:val="AF00DB"/>
            <w:lang w:val="en-US"/>
          </w:rPr>
          <w:delText>if</w:delText>
        </w:r>
        <w:r w:rsidRPr="00DB1522" w:rsidDel="00E474A7">
          <w:rPr>
            <w:lang w:val="en-US"/>
          </w:rPr>
          <w:delText xml:space="preserve"> P1.Cap == </w:delText>
        </w:r>
        <w:r w:rsidRPr="00DB1522" w:rsidDel="00E474A7">
          <w:rPr>
            <w:color w:val="A31515"/>
            <w:lang w:val="en-US"/>
          </w:rPr>
          <w:delText>"sup"</w:delText>
        </w:r>
        <w:r w:rsidRPr="00DB1522" w:rsidDel="00E474A7">
          <w:rPr>
            <w:lang w:val="en-US"/>
          </w:rPr>
          <w:delText>:</w:delText>
        </w:r>
      </w:del>
    </w:p>
    <w:p w14:paraId="0D3419D6" w14:textId="075CE097" w:rsidR="00DB1522" w:rsidRPr="00DB1522" w:rsidDel="00E474A7" w:rsidRDefault="00DB1522" w:rsidP="00DE23F9">
      <w:pPr>
        <w:ind w:firstLine="0"/>
        <w:rPr>
          <w:del w:id="1134" w:author="Autor"/>
          <w:lang w:val="en-US"/>
        </w:rPr>
      </w:pPr>
      <w:del w:id="1135" w:author="Autor">
        <w:r w:rsidRPr="00DB1522" w:rsidDel="00E474A7">
          <w:rPr>
            <w:lang w:val="en-US"/>
          </w:rPr>
          <w:delText xml:space="preserve">                    Psup = P1</w:delText>
        </w:r>
      </w:del>
    </w:p>
    <w:p w14:paraId="22CFCCA8" w14:textId="3039E0F7" w:rsidR="00DB1522" w:rsidRPr="00DB1522" w:rsidDel="00E474A7" w:rsidRDefault="00DB1522" w:rsidP="00DE23F9">
      <w:pPr>
        <w:ind w:firstLine="0"/>
        <w:rPr>
          <w:del w:id="1136" w:author="Autor"/>
          <w:lang w:val="en-US"/>
        </w:rPr>
      </w:pPr>
      <w:del w:id="1137" w:author="Autor">
        <w:r w:rsidRPr="00DB1522" w:rsidDel="00E474A7">
          <w:rPr>
            <w:lang w:val="en-US"/>
          </w:rPr>
          <w:delText xml:space="preserve">                    Pinf = P2</w:delText>
        </w:r>
      </w:del>
    </w:p>
    <w:p w14:paraId="18EB1F6D" w14:textId="5A2ADEF9" w:rsidR="00DB1522" w:rsidRPr="00DB1522" w:rsidDel="00E474A7" w:rsidRDefault="00DB1522" w:rsidP="00DE23F9">
      <w:pPr>
        <w:ind w:firstLine="0"/>
        <w:rPr>
          <w:del w:id="1138" w:author="Autor"/>
          <w:lang w:val="en-US"/>
        </w:rPr>
      </w:pPr>
      <w:del w:id="1139"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0F215CA3" w14:textId="011ED0AB" w:rsidR="00DB1522" w:rsidRPr="00DB1522" w:rsidDel="00E474A7" w:rsidRDefault="00DB1522" w:rsidP="00DE23F9">
      <w:pPr>
        <w:ind w:firstLine="0"/>
        <w:rPr>
          <w:del w:id="1140" w:author="Autor"/>
          <w:lang w:val="en-US"/>
        </w:rPr>
      </w:pPr>
      <w:del w:id="1141" w:author="Autor">
        <w:r w:rsidRPr="00DB1522" w:rsidDel="00E474A7">
          <w:rPr>
            <w:lang w:val="en-US"/>
          </w:rPr>
          <w:delText xml:space="preserve">                    Psup = P2</w:delText>
        </w:r>
      </w:del>
    </w:p>
    <w:p w14:paraId="0DEB89FF" w14:textId="75ED1B3D" w:rsidR="00DB1522" w:rsidRPr="00DB1522" w:rsidDel="00E474A7" w:rsidRDefault="00DB1522" w:rsidP="00DE23F9">
      <w:pPr>
        <w:ind w:firstLine="0"/>
        <w:rPr>
          <w:del w:id="1142" w:author="Autor"/>
          <w:lang w:val="en-US"/>
        </w:rPr>
      </w:pPr>
      <w:del w:id="1143" w:author="Autor">
        <w:r w:rsidRPr="00DB1522" w:rsidDel="00E474A7">
          <w:rPr>
            <w:lang w:val="en-US"/>
          </w:rPr>
          <w:delText xml:space="preserve">                    Pinf = P1</w:delText>
        </w:r>
      </w:del>
    </w:p>
    <w:p w14:paraId="2019B8A1" w14:textId="04A6D7DD" w:rsidR="00DB1522" w:rsidRPr="00DB1522" w:rsidDel="00E474A7" w:rsidRDefault="00DB1522" w:rsidP="00DE23F9">
      <w:pPr>
        <w:ind w:firstLine="0"/>
        <w:rPr>
          <w:del w:id="1144" w:author="Autor"/>
          <w:lang w:val="en-US"/>
        </w:rPr>
      </w:pPr>
      <w:del w:id="1145" w:author="Autor">
        <w:r w:rsidRPr="00DB1522" w:rsidDel="00E474A7">
          <w:rPr>
            <w:lang w:val="en-US"/>
          </w:rPr>
          <w:delText xml:space="preserve">                t0 = time.time()</w:delText>
        </w:r>
      </w:del>
    </w:p>
    <w:p w14:paraId="15CCCCC9" w14:textId="51014125" w:rsidR="00DB1522" w:rsidRPr="00DB1522" w:rsidDel="00E474A7" w:rsidRDefault="00DB1522" w:rsidP="00DE23F9">
      <w:pPr>
        <w:ind w:firstLine="0"/>
        <w:rPr>
          <w:del w:id="1146" w:author="Autor"/>
          <w:lang w:val="en-US"/>
        </w:rPr>
      </w:pPr>
      <w:del w:id="1147" w:author="Autor">
        <w:r w:rsidRPr="00DB1522" w:rsidDel="00E474A7">
          <w:rPr>
            <w:lang w:val="en-US"/>
          </w:rPr>
          <w:delText xml:space="preserve">                dist = </w:delText>
        </w:r>
        <w:r w:rsidRPr="00DB1522" w:rsidDel="00E474A7">
          <w:rPr>
            <w:color w:val="0000FF"/>
            <w:lang w:val="en-US"/>
          </w:rPr>
          <w:delText>self</w:delText>
        </w:r>
        <w:r w:rsidRPr="00DB1522" w:rsidDel="00E474A7">
          <w:rPr>
            <w:lang w:val="en-US"/>
          </w:rPr>
          <w:delText>.__DistCaptoCap(Psup, Pinf)</w:delText>
        </w:r>
      </w:del>
    </w:p>
    <w:p w14:paraId="6CD8FBC1" w14:textId="47D0B99E" w:rsidR="00DB1522" w:rsidRPr="000A322C" w:rsidDel="00E474A7" w:rsidRDefault="00DB1522" w:rsidP="00DE23F9">
      <w:pPr>
        <w:ind w:firstLine="0"/>
        <w:rPr>
          <w:del w:id="1148" w:author="Autor"/>
          <w:lang w:val="de-DE"/>
        </w:rPr>
      </w:pPr>
      <w:del w:id="1149" w:author="Autor">
        <w:r w:rsidRPr="00DB1522" w:rsidDel="00E474A7">
          <w:rPr>
            <w:lang w:val="en-US"/>
          </w:rPr>
          <w:delText xml:space="preserve">                </w:delText>
        </w:r>
        <w:r w:rsidRPr="000A322C" w:rsidDel="00E474A7">
          <w:rPr>
            <w:lang w:val="de-DE"/>
          </w:rPr>
          <w:delText>t1 = time.time()</w:delText>
        </w:r>
      </w:del>
    </w:p>
    <w:p w14:paraId="5B3F18EB" w14:textId="675FC562" w:rsidR="00DB1522" w:rsidRPr="000A322C" w:rsidDel="00E474A7" w:rsidRDefault="00DB1522" w:rsidP="00DE23F9">
      <w:pPr>
        <w:ind w:firstLine="0"/>
        <w:rPr>
          <w:del w:id="1150" w:author="Autor"/>
          <w:lang w:val="de-DE"/>
        </w:rPr>
      </w:pPr>
      <w:del w:id="1151" w:author="Autor">
        <w:r w:rsidRPr="000A322C" w:rsidDel="00E474A7">
          <w:rPr>
            <w:lang w:val="de-DE"/>
          </w:rPr>
          <w:delText xml:space="preserve">                </w:delText>
        </w:r>
        <w:r w:rsidRPr="000A322C" w:rsidDel="00E474A7">
          <w:rPr>
            <w:color w:val="0000FF"/>
            <w:lang w:val="de-DE"/>
          </w:rPr>
          <w:delText>self</w:delText>
        </w:r>
        <w:r w:rsidRPr="000A322C" w:rsidDel="00E474A7">
          <w:rPr>
            <w:lang w:val="de-DE"/>
          </w:rPr>
          <w:delText>.t_captocap += t1 - t0</w:delText>
        </w:r>
      </w:del>
    </w:p>
    <w:p w14:paraId="1EABC850" w14:textId="5344A57B" w:rsidR="00DB1522" w:rsidRPr="00DB1522" w:rsidDel="00E474A7" w:rsidRDefault="00DB1522" w:rsidP="00DE23F9">
      <w:pPr>
        <w:ind w:firstLine="0"/>
        <w:rPr>
          <w:del w:id="1152" w:author="Autor"/>
        </w:rPr>
      </w:pPr>
      <w:del w:id="1153" w:author="Autor">
        <w:r w:rsidRPr="000A322C" w:rsidDel="00E474A7">
          <w:rPr>
            <w:lang w:val="de-DE"/>
          </w:rPr>
          <w:delText xml:space="preserve">                </w:delText>
        </w:r>
        <w:r w:rsidRPr="00DB1522" w:rsidDel="00E474A7">
          <w:rPr>
            <w:color w:val="0000FF"/>
          </w:rPr>
          <w:delText>self</w:delText>
        </w:r>
        <w:r w:rsidRPr="00DB1522" w:rsidDel="00E474A7">
          <w:delText xml:space="preserve">.i_captocap += </w:delText>
        </w:r>
        <w:r w:rsidRPr="00DB1522" w:rsidDel="00E474A7">
          <w:rPr>
            <w:color w:val="09885A"/>
          </w:rPr>
          <w:delText>1</w:delText>
        </w:r>
      </w:del>
    </w:p>
    <w:p w14:paraId="3F306FD7" w14:textId="399F1710" w:rsidR="00DB1522" w:rsidRPr="00DB1522" w:rsidDel="00E474A7" w:rsidRDefault="00DB1522" w:rsidP="00DE23F9">
      <w:pPr>
        <w:ind w:firstLine="0"/>
        <w:rPr>
          <w:del w:id="1154" w:author="Autor"/>
        </w:rPr>
      </w:pPr>
      <w:del w:id="1155" w:author="Autor">
        <w:r w:rsidRPr="00DB1522" w:rsidDel="00E474A7">
          <w:delText xml:space="preserve">        </w:delText>
        </w:r>
        <w:r w:rsidRPr="00DB1522" w:rsidDel="00E474A7">
          <w:rPr>
            <w:color w:val="008000"/>
          </w:rPr>
          <w:delText># Distância entre um ponto no casco e outro no tampo</w:delText>
        </w:r>
      </w:del>
    </w:p>
    <w:p w14:paraId="403F6F96" w14:textId="23432B18" w:rsidR="00DB1522" w:rsidRPr="00DB1522" w:rsidDel="00E474A7" w:rsidRDefault="00DB1522" w:rsidP="00DE23F9">
      <w:pPr>
        <w:ind w:firstLine="0"/>
        <w:rPr>
          <w:del w:id="1156" w:author="Autor"/>
          <w:lang w:val="en-US"/>
        </w:rPr>
      </w:pPr>
      <w:del w:id="1157" w:author="Autor">
        <w:r w:rsidRPr="00DB1522" w:rsidDel="00E474A7">
          <w:delText xml:space="preserve">        </w:delText>
        </w:r>
        <w:r w:rsidRPr="00DB1522" w:rsidDel="00E474A7">
          <w:rPr>
            <w:color w:val="AF00DB"/>
            <w:lang w:val="en-US"/>
          </w:rPr>
          <w:delText>elif</w:delText>
        </w:r>
        <w:r w:rsidRPr="00DB1522" w:rsidDel="00E474A7">
          <w:rPr>
            <w:lang w:val="en-US"/>
          </w:rPr>
          <w:delText xml:space="preserve"> P1.OnCap ^ P2.OnCap:</w:delText>
        </w:r>
      </w:del>
    </w:p>
    <w:p w14:paraId="5CA89738" w14:textId="3A58A595" w:rsidR="00DB1522" w:rsidRPr="00DB1522" w:rsidDel="00E474A7" w:rsidRDefault="00DB1522" w:rsidP="00DE23F9">
      <w:pPr>
        <w:ind w:firstLine="0"/>
        <w:rPr>
          <w:del w:id="1158" w:author="Autor"/>
          <w:lang w:val="en-US"/>
        </w:rPr>
      </w:pPr>
      <w:del w:id="1159" w:author="Autor">
        <w:r w:rsidRPr="00DB1522" w:rsidDel="00E474A7">
          <w:rPr>
            <w:lang w:val="en-US"/>
          </w:rPr>
          <w:delText xml:space="preserve">            t0 = time.time()</w:delText>
        </w:r>
      </w:del>
    </w:p>
    <w:p w14:paraId="4ABE355B" w14:textId="7252A951" w:rsidR="00DB1522" w:rsidRPr="00DB1522" w:rsidDel="00E474A7" w:rsidRDefault="00DB1522" w:rsidP="00DE23F9">
      <w:pPr>
        <w:ind w:firstLine="0"/>
        <w:rPr>
          <w:del w:id="1160" w:author="Autor"/>
          <w:lang w:val="en-US"/>
        </w:rPr>
      </w:pPr>
      <w:del w:id="1161" w:author="Autor">
        <w:r w:rsidRPr="00DB1522" w:rsidDel="00E474A7">
          <w:rPr>
            <w:lang w:val="en-US"/>
          </w:rPr>
          <w:delText xml:space="preserve">            dist = </w:delText>
        </w:r>
        <w:r w:rsidRPr="00DB1522" w:rsidDel="00E474A7">
          <w:rPr>
            <w:color w:val="0000FF"/>
            <w:lang w:val="en-US"/>
          </w:rPr>
          <w:delText>self</w:delText>
        </w:r>
        <w:r w:rsidRPr="00DB1522" w:rsidDel="00E474A7">
          <w:rPr>
            <w:lang w:val="en-US"/>
          </w:rPr>
          <w:delText>.__DistWalltoCap(P1, P2)</w:delText>
        </w:r>
      </w:del>
    </w:p>
    <w:p w14:paraId="7E11C11E" w14:textId="53B0EF9E" w:rsidR="00DB1522" w:rsidRPr="00DB1522" w:rsidDel="00E474A7" w:rsidRDefault="00DB1522" w:rsidP="00DE23F9">
      <w:pPr>
        <w:ind w:firstLine="0"/>
        <w:rPr>
          <w:del w:id="1162" w:author="Autor"/>
          <w:lang w:val="en-US"/>
        </w:rPr>
      </w:pPr>
      <w:del w:id="1163" w:author="Autor">
        <w:r w:rsidRPr="00DB1522" w:rsidDel="00E474A7">
          <w:rPr>
            <w:lang w:val="en-US"/>
          </w:rPr>
          <w:delText xml:space="preserve">            t1 = time.time()</w:delText>
        </w:r>
      </w:del>
    </w:p>
    <w:p w14:paraId="0A2A8CAB" w14:textId="23C6D762" w:rsidR="00DB1522" w:rsidRPr="00DB1522" w:rsidDel="00E474A7" w:rsidRDefault="00DB1522" w:rsidP="00DE23F9">
      <w:pPr>
        <w:ind w:firstLine="0"/>
        <w:rPr>
          <w:del w:id="1164" w:author="Autor"/>
          <w:lang w:val="en-US"/>
        </w:rPr>
      </w:pPr>
      <w:del w:id="116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.t_wallcap += t1 - t0</w:delText>
        </w:r>
      </w:del>
    </w:p>
    <w:p w14:paraId="1D633DD6" w14:textId="6E0CC426" w:rsidR="00DB1522" w:rsidRPr="00702236" w:rsidDel="00E474A7" w:rsidRDefault="00DB1522" w:rsidP="00DE23F9">
      <w:pPr>
        <w:ind w:firstLine="0"/>
        <w:rPr>
          <w:del w:id="1166" w:author="Autor"/>
        </w:rPr>
      </w:pPr>
      <w:del w:id="1167" w:author="Autor">
        <w:r w:rsidRPr="00DB1522" w:rsidDel="00E474A7">
          <w:rPr>
            <w:lang w:val="en-US"/>
          </w:rPr>
          <w:delText xml:space="preserve">            </w:delText>
        </w:r>
        <w:r w:rsidRPr="00702236" w:rsidDel="00E474A7">
          <w:rPr>
            <w:color w:val="0000FF"/>
          </w:rPr>
          <w:delText>self</w:delText>
        </w:r>
        <w:r w:rsidRPr="00702236" w:rsidDel="00E474A7">
          <w:delText xml:space="preserve">.i_wallcap += </w:delText>
        </w:r>
        <w:r w:rsidRPr="00702236" w:rsidDel="00E474A7">
          <w:rPr>
            <w:color w:val="09885A"/>
          </w:rPr>
          <w:delText>1</w:delText>
        </w:r>
      </w:del>
    </w:p>
    <w:p w14:paraId="0347F9B0" w14:textId="70E58A3B" w:rsidR="00DB1522" w:rsidRPr="00702236" w:rsidDel="00E474A7" w:rsidRDefault="00DB1522" w:rsidP="00DE23F9">
      <w:pPr>
        <w:ind w:firstLine="0"/>
        <w:rPr>
          <w:del w:id="1168" w:author="Autor"/>
        </w:rPr>
      </w:pPr>
      <w:del w:id="1169" w:author="Autor">
        <w:r w:rsidRPr="00702236" w:rsidDel="00E474A7">
          <w:delText xml:space="preserve">        </w:delText>
        </w:r>
        <w:r w:rsidRPr="00702236" w:rsidDel="00E474A7">
          <w:rPr>
            <w:color w:val="AF00DB"/>
          </w:rPr>
          <w:delText>else</w:delText>
        </w:r>
        <w:r w:rsidRPr="00702236" w:rsidDel="00E474A7">
          <w:delText xml:space="preserve">:  </w:delText>
        </w:r>
        <w:r w:rsidRPr="00702236" w:rsidDel="00E474A7">
          <w:rPr>
            <w:color w:val="008000"/>
          </w:rPr>
          <w:delText># Distância entre pontos no casco</w:delText>
        </w:r>
      </w:del>
    </w:p>
    <w:p w14:paraId="7B42783A" w14:textId="30F4E16F" w:rsidR="00DB1522" w:rsidRPr="00702236" w:rsidDel="00E474A7" w:rsidRDefault="00DB1522" w:rsidP="00DE23F9">
      <w:pPr>
        <w:ind w:firstLine="0"/>
        <w:rPr>
          <w:del w:id="1170" w:author="Autor"/>
        </w:rPr>
      </w:pPr>
    </w:p>
    <w:p w14:paraId="400B381E" w14:textId="6A0D424A" w:rsidR="00DB1522" w:rsidRPr="00DB1522" w:rsidDel="00E474A7" w:rsidRDefault="00DB1522" w:rsidP="00DE23F9">
      <w:pPr>
        <w:ind w:firstLine="0"/>
        <w:rPr>
          <w:del w:id="1171" w:author="Autor"/>
          <w:lang w:val="en-US"/>
        </w:rPr>
      </w:pPr>
      <w:del w:id="1172" w:author="Autor">
        <w:r w:rsidRPr="00702236" w:rsidDel="00E474A7">
          <w:delText xml:space="preserve">            </w:delText>
        </w:r>
        <w:r w:rsidRPr="00DB1522" w:rsidDel="00E474A7">
          <w:rPr>
            <w:lang w:val="en-US"/>
          </w:rPr>
          <w:delText>t0 = time.time()</w:delText>
        </w:r>
      </w:del>
    </w:p>
    <w:p w14:paraId="0974A8CC" w14:textId="5349469D" w:rsidR="00DB1522" w:rsidRPr="00DB1522" w:rsidDel="00E474A7" w:rsidRDefault="00DB1522" w:rsidP="00DE23F9">
      <w:pPr>
        <w:ind w:firstLine="0"/>
        <w:rPr>
          <w:del w:id="1173" w:author="Autor"/>
          <w:lang w:val="en-US"/>
        </w:rPr>
      </w:pPr>
      <w:del w:id="1174"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.numba:</w:delText>
        </w:r>
      </w:del>
    </w:p>
    <w:p w14:paraId="5B7C620A" w14:textId="6BE0666A" w:rsidR="00DB1522" w:rsidRPr="00DB1522" w:rsidDel="00E474A7" w:rsidRDefault="00DB1522" w:rsidP="00DE23F9">
      <w:pPr>
        <w:ind w:firstLine="0"/>
        <w:rPr>
          <w:del w:id="1175" w:author="Autor"/>
        </w:rPr>
      </w:pPr>
      <w:del w:id="1176" w:author="Autor">
        <w:r w:rsidRPr="00DB1522" w:rsidDel="00E474A7">
          <w:rPr>
            <w:lang w:val="en-US"/>
          </w:rPr>
          <w:delText xml:space="preserve">                </w:delText>
        </w:r>
        <w:r w:rsidRPr="00DB1522" w:rsidDel="00E474A7">
          <w:rPr>
            <w:color w:val="008000"/>
          </w:rPr>
          <w:delText># Identificar onde as coordenadas estão sendo definidas como vetores</w:delText>
        </w:r>
      </w:del>
    </w:p>
    <w:p w14:paraId="4DCA01DC" w14:textId="6B3BCF27" w:rsidR="00DB1522" w:rsidRPr="00DB1522" w:rsidDel="00E474A7" w:rsidRDefault="00DB1522" w:rsidP="00DE23F9">
      <w:pPr>
        <w:ind w:firstLine="0"/>
        <w:rPr>
          <w:del w:id="1177" w:author="Autor"/>
          <w:lang w:val="en-US"/>
        </w:rPr>
      </w:pPr>
      <w:del w:id="1178" w:author="Autor">
        <w:r w:rsidRPr="00DB1522" w:rsidDel="00E474A7">
          <w:delText xml:space="preserve">                </w:delText>
        </w:r>
        <w:r w:rsidRPr="00DB1522" w:rsidDel="00E474A7">
          <w:rPr>
            <w:lang w:val="en-US"/>
          </w:rPr>
          <w:delText xml:space="preserve">x1 = </w:delText>
        </w:r>
        <w:r w:rsidRPr="00DB1522" w:rsidDel="00E474A7">
          <w:rPr>
            <w:color w:val="267F99"/>
            <w:lang w:val="en-US"/>
          </w:rPr>
          <w:delText>float</w:delText>
        </w:r>
        <w:r w:rsidRPr="00DB1522" w:rsidDel="00E474A7">
          <w:rPr>
            <w:lang w:val="en-US"/>
          </w:rPr>
          <w:delText>(P1.Xcord)</w:delText>
        </w:r>
      </w:del>
    </w:p>
    <w:p w14:paraId="59B621CC" w14:textId="7625D354" w:rsidR="00DB1522" w:rsidRPr="00DB1522" w:rsidDel="00E474A7" w:rsidRDefault="00DB1522" w:rsidP="00DE23F9">
      <w:pPr>
        <w:ind w:firstLine="0"/>
        <w:rPr>
          <w:del w:id="1179" w:author="Autor"/>
          <w:lang w:val="en-US"/>
        </w:rPr>
      </w:pPr>
      <w:del w:id="1180" w:author="Autor">
        <w:r w:rsidRPr="00DB1522" w:rsidDel="00E474A7">
          <w:rPr>
            <w:lang w:val="en-US"/>
          </w:rPr>
          <w:delText xml:space="preserve">                x2 = </w:delText>
        </w:r>
        <w:r w:rsidRPr="00DB1522" w:rsidDel="00E474A7">
          <w:rPr>
            <w:color w:val="267F99"/>
            <w:lang w:val="en-US"/>
          </w:rPr>
          <w:delText>float</w:delText>
        </w:r>
        <w:r w:rsidRPr="00DB1522" w:rsidDel="00E474A7">
          <w:rPr>
            <w:lang w:val="en-US"/>
          </w:rPr>
          <w:delText>(P2.Xcord)</w:delText>
        </w:r>
      </w:del>
    </w:p>
    <w:p w14:paraId="3B3B76E3" w14:textId="318D4291" w:rsidR="00DB1522" w:rsidRPr="00DB1522" w:rsidDel="00E474A7" w:rsidRDefault="00DB1522" w:rsidP="00DE23F9">
      <w:pPr>
        <w:ind w:firstLine="0"/>
        <w:rPr>
          <w:del w:id="1181" w:author="Autor"/>
          <w:lang w:val="en-US"/>
        </w:rPr>
      </w:pPr>
      <w:del w:id="1182" w:author="Autor">
        <w:r w:rsidRPr="00DB1522" w:rsidDel="00E474A7">
          <w:rPr>
            <w:lang w:val="en-US"/>
          </w:rPr>
          <w:delText xml:space="preserve">                y1 = </w:delText>
        </w:r>
        <w:r w:rsidRPr="00DB1522" w:rsidDel="00E474A7">
          <w:rPr>
            <w:color w:val="267F99"/>
            <w:lang w:val="en-US"/>
          </w:rPr>
          <w:delText>float</w:delText>
        </w:r>
        <w:r w:rsidRPr="00DB1522" w:rsidDel="00E474A7">
          <w:rPr>
            <w:lang w:val="en-US"/>
          </w:rPr>
          <w:delText>(P1.Ycord)</w:delText>
        </w:r>
      </w:del>
    </w:p>
    <w:p w14:paraId="734CABE4" w14:textId="57586A93" w:rsidR="00DB1522" w:rsidRPr="00DB1522" w:rsidDel="00E474A7" w:rsidRDefault="00DB1522" w:rsidP="00DE23F9">
      <w:pPr>
        <w:ind w:firstLine="0"/>
        <w:rPr>
          <w:del w:id="1183" w:author="Autor"/>
          <w:lang w:val="en-US"/>
        </w:rPr>
      </w:pPr>
      <w:del w:id="1184" w:author="Autor">
        <w:r w:rsidRPr="00DB1522" w:rsidDel="00E474A7">
          <w:rPr>
            <w:lang w:val="en-US"/>
          </w:rPr>
          <w:delText xml:space="preserve">                y2 = </w:delText>
        </w:r>
        <w:r w:rsidRPr="00DB1522" w:rsidDel="00E474A7">
          <w:rPr>
            <w:color w:val="267F99"/>
            <w:lang w:val="en-US"/>
          </w:rPr>
          <w:delText>float</w:delText>
        </w:r>
        <w:r w:rsidRPr="00DB1522" w:rsidDel="00E474A7">
          <w:rPr>
            <w:lang w:val="en-US"/>
          </w:rPr>
          <w:delText>(P2.Ycord)</w:delText>
        </w:r>
      </w:del>
    </w:p>
    <w:p w14:paraId="5F6B4A54" w14:textId="6212AAC2" w:rsidR="00DB1522" w:rsidRPr="00DB1522" w:rsidDel="00E474A7" w:rsidRDefault="00DB1522" w:rsidP="00DE23F9">
      <w:pPr>
        <w:ind w:firstLine="0"/>
        <w:rPr>
          <w:del w:id="1185" w:author="Autor"/>
          <w:lang w:val="en-US"/>
        </w:rPr>
      </w:pPr>
      <w:del w:id="1186" w:author="Autor">
        <w:r w:rsidRPr="00DB1522" w:rsidDel="00E474A7">
          <w:rPr>
            <w:lang w:val="en-US"/>
          </w:rPr>
          <w:delText xml:space="preserve">                d = </w:delText>
        </w:r>
        <w:r w:rsidRPr="00DB1522" w:rsidDel="00E474A7">
          <w:rPr>
            <w:color w:val="267F99"/>
            <w:lang w:val="en-US"/>
          </w:rPr>
          <w:delText>float</w:delText>
        </w:r>
        <w:r w:rsidRPr="00DB1522" w:rsidDel="00E474A7">
          <w:rPr>
            <w:lang w:val="en-US"/>
          </w:rPr>
          <w:delText>(</w:delText>
        </w:r>
        <w:r w:rsidRPr="00DB1522" w:rsidDel="00E474A7">
          <w:rPr>
            <w:color w:val="0000FF"/>
            <w:lang w:val="en-US"/>
          </w:rPr>
          <w:delText>self</w:delText>
        </w:r>
        <w:r w:rsidRPr="00DB1522" w:rsidDel="00E474A7">
          <w:rPr>
            <w:lang w:val="en-US"/>
          </w:rPr>
          <w:delText>.diameter)</w:delText>
        </w:r>
      </w:del>
    </w:p>
    <w:p w14:paraId="320F6623" w14:textId="53C9A577" w:rsidR="00DB1522" w:rsidRPr="00DB1522" w:rsidDel="00E474A7" w:rsidRDefault="00DB1522" w:rsidP="00DE23F9">
      <w:pPr>
        <w:ind w:firstLine="0"/>
        <w:rPr>
          <w:del w:id="1187" w:author="Autor"/>
          <w:lang w:val="en-US"/>
        </w:rPr>
      </w:pPr>
      <w:del w:id="1188" w:author="Autor">
        <w:r w:rsidRPr="00DB1522" w:rsidDel="00E474A7">
          <w:rPr>
            <w:lang w:val="en-US"/>
          </w:rPr>
          <w:delText xml:space="preserve">                dist = wallDist(x1, y1, x2, y2, d)</w:delText>
        </w:r>
      </w:del>
    </w:p>
    <w:p w14:paraId="13CE1C97" w14:textId="79DD95A7" w:rsidR="00DB1522" w:rsidRPr="00DB1522" w:rsidDel="00E474A7" w:rsidRDefault="00DB1522" w:rsidP="00DE23F9">
      <w:pPr>
        <w:ind w:firstLine="0"/>
        <w:rPr>
          <w:del w:id="1189" w:author="Autor"/>
          <w:lang w:val="en-US"/>
        </w:rPr>
      </w:pPr>
    </w:p>
    <w:p w14:paraId="652B9875" w14:textId="75ECC120" w:rsidR="00DB1522" w:rsidRPr="00DB1522" w:rsidDel="00E474A7" w:rsidRDefault="00DB1522" w:rsidP="00DE23F9">
      <w:pPr>
        <w:ind w:firstLine="0"/>
        <w:rPr>
          <w:del w:id="1190" w:author="Autor"/>
          <w:lang w:val="en-US"/>
        </w:rPr>
      </w:pPr>
      <w:del w:id="1191"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5484A4E8" w14:textId="7667D046" w:rsidR="00DB1522" w:rsidRPr="00DB1522" w:rsidDel="00E474A7" w:rsidRDefault="00DB1522" w:rsidP="00DE23F9">
      <w:pPr>
        <w:ind w:firstLine="0"/>
        <w:rPr>
          <w:del w:id="1192" w:author="Autor"/>
          <w:lang w:val="en-US"/>
        </w:rPr>
      </w:pPr>
      <w:del w:id="1193" w:author="Autor">
        <w:r w:rsidRPr="00DB1522" w:rsidDel="00E474A7">
          <w:rPr>
            <w:lang w:val="en-US"/>
          </w:rPr>
          <w:delText xml:space="preserve">                dist1 = np.sqrt((P1.Xcord - P2.Xcord) **</w:delText>
        </w:r>
      </w:del>
    </w:p>
    <w:p w14:paraId="7FB74167" w14:textId="533BC913" w:rsidR="00DB1522" w:rsidRPr="00DB1522" w:rsidDel="00E474A7" w:rsidRDefault="00DB1522" w:rsidP="00DE23F9">
      <w:pPr>
        <w:ind w:firstLine="0"/>
        <w:rPr>
          <w:del w:id="1194" w:author="Autor"/>
          <w:lang w:val="en-US"/>
        </w:rPr>
      </w:pPr>
      <w:del w:id="1195" w:author="Autor">
        <w:r w:rsidRPr="00DB1522" w:rsidDel="00E474A7">
          <w:rPr>
            <w:lang w:val="en-US"/>
          </w:rPr>
          <w:delText xml:space="preserve">                                </w:delText>
        </w:r>
        <w:r w:rsidRPr="00DB1522" w:rsidDel="00E474A7">
          <w:rPr>
            <w:color w:val="09885A"/>
            <w:lang w:val="en-US"/>
          </w:rPr>
          <w:delText>2</w:delText>
        </w:r>
        <w:r w:rsidRPr="00DB1522" w:rsidDel="00E474A7">
          <w:rPr>
            <w:lang w:val="en-US"/>
          </w:rPr>
          <w:delText xml:space="preserve"> + (P1.Ycord - P2.Ycord)**</w:delText>
        </w:r>
        <w:r w:rsidRPr="00DB1522" w:rsidDel="00E474A7">
          <w:rPr>
            <w:color w:val="09885A"/>
            <w:lang w:val="en-US"/>
          </w:rPr>
          <w:delText>2</w:delText>
        </w:r>
        <w:r w:rsidRPr="00DB1522" w:rsidDel="00E474A7">
          <w:rPr>
            <w:lang w:val="en-US"/>
          </w:rPr>
          <w:delText>)</w:delText>
        </w:r>
      </w:del>
    </w:p>
    <w:p w14:paraId="3455068D" w14:textId="3F7D86B1" w:rsidR="00DB1522" w:rsidRPr="00DB1522" w:rsidDel="00E474A7" w:rsidRDefault="00DB1522" w:rsidP="00DE23F9">
      <w:pPr>
        <w:ind w:firstLine="0"/>
        <w:rPr>
          <w:del w:id="1196" w:author="Autor"/>
          <w:lang w:val="en-US"/>
        </w:rPr>
      </w:pPr>
      <w:del w:id="1197" w:author="Autor">
        <w:r w:rsidRPr="00DB1522" w:rsidDel="00E474A7">
          <w:rPr>
            <w:lang w:val="en-US"/>
          </w:rPr>
          <w:delText xml:space="preserve">                </w:delText>
        </w:r>
        <w:r w:rsidRPr="00DB1522" w:rsidDel="00E474A7">
          <w:rPr>
            <w:color w:val="008000"/>
            <w:lang w:val="en-US"/>
          </w:rPr>
          <w:delText># Clone à direita</w:delText>
        </w:r>
      </w:del>
    </w:p>
    <w:p w14:paraId="3CE92C0F" w14:textId="6D388784" w:rsidR="00DB1522" w:rsidRPr="00DB1522" w:rsidDel="00E474A7" w:rsidRDefault="00DB1522" w:rsidP="00DE23F9">
      <w:pPr>
        <w:ind w:firstLine="0"/>
        <w:rPr>
          <w:del w:id="1198" w:author="Autor"/>
          <w:lang w:val="en-US"/>
        </w:rPr>
      </w:pPr>
      <w:del w:id="1199" w:author="Autor">
        <w:r w:rsidRPr="00DB1522" w:rsidDel="00E474A7">
          <w:rPr>
            <w:lang w:val="en-US"/>
          </w:rPr>
          <w:delText xml:space="preserve">                dist2 = np.sqrt((P1.Xcord - P2.Xcord + </w:delText>
        </w:r>
        <w:r w:rsidRPr="00DB1522" w:rsidDel="00E474A7">
          <w:rPr>
            <w:color w:val="0000FF"/>
            <w:lang w:val="en-US"/>
          </w:rPr>
          <w:delText>self</w:delText>
        </w:r>
        <w:r w:rsidRPr="00DB1522" w:rsidDel="00E474A7">
          <w:rPr>
            <w:lang w:val="en-US"/>
          </w:rPr>
          <w:delText>.diameter *</w:delText>
        </w:r>
      </w:del>
    </w:p>
    <w:p w14:paraId="584C174F" w14:textId="4480F3D0" w:rsidR="00DB1522" w:rsidRPr="00DB1522" w:rsidDel="00E474A7" w:rsidRDefault="00DB1522" w:rsidP="00DE23F9">
      <w:pPr>
        <w:ind w:firstLine="0"/>
        <w:rPr>
          <w:del w:id="1200" w:author="Autor"/>
          <w:lang w:val="en-US"/>
        </w:rPr>
      </w:pPr>
      <w:del w:id="1201" w:author="Autor">
        <w:r w:rsidRPr="00DB1522" w:rsidDel="00E474A7">
          <w:rPr>
            <w:lang w:val="en-US"/>
          </w:rPr>
          <w:delText xml:space="preserve">                                 m.pi) ** </w:delText>
        </w:r>
        <w:r w:rsidRPr="00DB1522" w:rsidDel="00E474A7">
          <w:rPr>
            <w:color w:val="09885A"/>
            <w:lang w:val="en-US"/>
          </w:rPr>
          <w:delText>2</w:delText>
        </w:r>
        <w:r w:rsidRPr="00DB1522" w:rsidDel="00E474A7">
          <w:rPr>
            <w:lang w:val="en-US"/>
          </w:rPr>
          <w:delText xml:space="preserve"> + (P1.Ycord - P2.Ycord)**</w:delText>
        </w:r>
        <w:r w:rsidRPr="00DB1522" w:rsidDel="00E474A7">
          <w:rPr>
            <w:color w:val="09885A"/>
            <w:lang w:val="en-US"/>
          </w:rPr>
          <w:delText>2</w:delText>
        </w:r>
        <w:r w:rsidRPr="00DB1522" w:rsidDel="00E474A7">
          <w:rPr>
            <w:lang w:val="en-US"/>
          </w:rPr>
          <w:delText>)</w:delText>
        </w:r>
      </w:del>
    </w:p>
    <w:p w14:paraId="7A27260F" w14:textId="25320DC0" w:rsidR="00DB1522" w:rsidRPr="000A322C" w:rsidDel="00E474A7" w:rsidRDefault="00DB1522" w:rsidP="00DE23F9">
      <w:pPr>
        <w:ind w:firstLine="0"/>
        <w:rPr>
          <w:del w:id="1202" w:author="Autor"/>
        </w:rPr>
      </w:pPr>
      <w:del w:id="1203" w:author="Autor">
        <w:r w:rsidRPr="00DB1522" w:rsidDel="00E474A7">
          <w:rPr>
            <w:lang w:val="en-US"/>
          </w:rPr>
          <w:delText xml:space="preserve">                </w:delText>
        </w:r>
        <w:r w:rsidRPr="000A322C" w:rsidDel="00E474A7">
          <w:rPr>
            <w:color w:val="008000"/>
          </w:rPr>
          <w:delText># Clone à esquerda</w:delText>
        </w:r>
      </w:del>
    </w:p>
    <w:p w14:paraId="4AEC1106" w14:textId="7DC935BF" w:rsidR="00DB1522" w:rsidRPr="00702236" w:rsidDel="00E474A7" w:rsidRDefault="00DB1522" w:rsidP="00DE23F9">
      <w:pPr>
        <w:ind w:firstLine="0"/>
        <w:rPr>
          <w:del w:id="1204" w:author="Autor"/>
          <w:lang w:val="en-US"/>
        </w:rPr>
      </w:pPr>
      <w:del w:id="1205" w:author="Autor">
        <w:r w:rsidRPr="000A322C" w:rsidDel="00E474A7">
          <w:delText xml:space="preserve">                </w:delText>
        </w:r>
        <w:r w:rsidRPr="00702236" w:rsidDel="00E474A7">
          <w:rPr>
            <w:lang w:val="en-US"/>
          </w:rPr>
          <w:delText xml:space="preserve">dist3 = np.sqrt((P1.Xcord - P2.Xcord - </w:delText>
        </w:r>
        <w:r w:rsidRPr="00702236" w:rsidDel="00E474A7">
          <w:rPr>
            <w:color w:val="0000FF"/>
            <w:lang w:val="en-US"/>
          </w:rPr>
          <w:delText>self</w:delText>
        </w:r>
        <w:r w:rsidRPr="00702236" w:rsidDel="00E474A7">
          <w:rPr>
            <w:lang w:val="en-US"/>
          </w:rPr>
          <w:delText>.diameter *</w:delText>
        </w:r>
      </w:del>
    </w:p>
    <w:p w14:paraId="5D55EB85" w14:textId="7004B4AF" w:rsidR="00DB1522" w:rsidRPr="00DB1522" w:rsidDel="00E474A7" w:rsidRDefault="00DB1522" w:rsidP="00DE23F9">
      <w:pPr>
        <w:ind w:firstLine="0"/>
        <w:rPr>
          <w:del w:id="1206" w:author="Autor"/>
          <w:lang w:val="en-US"/>
        </w:rPr>
      </w:pPr>
      <w:del w:id="1207" w:author="Autor">
        <w:r w:rsidRPr="00702236" w:rsidDel="00E474A7">
          <w:rPr>
            <w:lang w:val="en-US"/>
          </w:rPr>
          <w:delText xml:space="preserve">                                 </w:delText>
        </w:r>
        <w:r w:rsidRPr="00DB1522" w:rsidDel="00E474A7">
          <w:rPr>
            <w:lang w:val="en-US"/>
          </w:rPr>
          <w:delText xml:space="preserve">m.pi) ** </w:delText>
        </w:r>
        <w:r w:rsidRPr="00DB1522" w:rsidDel="00E474A7">
          <w:rPr>
            <w:color w:val="09885A"/>
            <w:lang w:val="en-US"/>
          </w:rPr>
          <w:delText>2</w:delText>
        </w:r>
        <w:r w:rsidRPr="00DB1522" w:rsidDel="00E474A7">
          <w:rPr>
            <w:lang w:val="en-US"/>
          </w:rPr>
          <w:delText xml:space="preserve"> + (P1.Ycord - P2.Ycord)**</w:delText>
        </w:r>
        <w:r w:rsidRPr="00DB1522" w:rsidDel="00E474A7">
          <w:rPr>
            <w:color w:val="09885A"/>
            <w:lang w:val="en-US"/>
          </w:rPr>
          <w:delText>2</w:delText>
        </w:r>
        <w:r w:rsidRPr="00DB1522" w:rsidDel="00E474A7">
          <w:rPr>
            <w:lang w:val="en-US"/>
          </w:rPr>
          <w:delText>)</w:delText>
        </w:r>
      </w:del>
    </w:p>
    <w:p w14:paraId="44392D13" w14:textId="7F948DD0" w:rsidR="00DB1522" w:rsidRPr="00DB1522" w:rsidDel="00E474A7" w:rsidRDefault="00DB1522" w:rsidP="00DE23F9">
      <w:pPr>
        <w:ind w:firstLine="0"/>
        <w:rPr>
          <w:del w:id="1208" w:author="Autor"/>
          <w:lang w:val="en-US"/>
        </w:rPr>
      </w:pPr>
    </w:p>
    <w:p w14:paraId="608310FC" w14:textId="6C6DC0F3" w:rsidR="00DB1522" w:rsidRPr="000A322C" w:rsidDel="00E474A7" w:rsidRDefault="00DB1522" w:rsidP="00DE23F9">
      <w:pPr>
        <w:ind w:firstLine="0"/>
        <w:rPr>
          <w:del w:id="1209" w:author="Autor"/>
          <w:lang w:val="de-DE"/>
        </w:rPr>
      </w:pPr>
      <w:del w:id="1210" w:author="Autor">
        <w:r w:rsidRPr="00DB1522" w:rsidDel="00E474A7">
          <w:rPr>
            <w:lang w:val="en-US"/>
          </w:rPr>
          <w:delText xml:space="preserve">                </w:delText>
        </w:r>
        <w:r w:rsidRPr="000A322C" w:rsidDel="00E474A7">
          <w:rPr>
            <w:lang w:val="de-DE"/>
          </w:rPr>
          <w:delText>dist = np.min([dist1, dist2, dist3])</w:delText>
        </w:r>
      </w:del>
    </w:p>
    <w:p w14:paraId="1F2F80A5" w14:textId="4990135D" w:rsidR="00DB1522" w:rsidRPr="000A322C" w:rsidDel="00E474A7" w:rsidRDefault="00DB1522" w:rsidP="00DE23F9">
      <w:pPr>
        <w:ind w:firstLine="0"/>
        <w:rPr>
          <w:del w:id="1211" w:author="Autor"/>
          <w:lang w:val="de-DE"/>
        </w:rPr>
      </w:pPr>
    </w:p>
    <w:p w14:paraId="7C66FF66" w14:textId="3C516AFC" w:rsidR="00DB1522" w:rsidRPr="000A322C" w:rsidDel="00E474A7" w:rsidRDefault="00DB1522" w:rsidP="00DE23F9">
      <w:pPr>
        <w:ind w:firstLine="0"/>
        <w:rPr>
          <w:del w:id="1212" w:author="Autor"/>
          <w:lang w:val="de-DE"/>
        </w:rPr>
      </w:pPr>
      <w:del w:id="1213" w:author="Autor">
        <w:r w:rsidRPr="000A322C" w:rsidDel="00E474A7">
          <w:rPr>
            <w:lang w:val="de-DE"/>
          </w:rPr>
          <w:delText xml:space="preserve">            t1 = time.time()</w:delText>
        </w:r>
      </w:del>
    </w:p>
    <w:p w14:paraId="1660D482" w14:textId="2D69F2F8" w:rsidR="00DB1522" w:rsidRPr="000A322C" w:rsidDel="00E474A7" w:rsidRDefault="00DB1522" w:rsidP="00DE23F9">
      <w:pPr>
        <w:ind w:firstLine="0"/>
        <w:rPr>
          <w:del w:id="1214" w:author="Autor"/>
          <w:lang w:val="de-DE"/>
        </w:rPr>
      </w:pPr>
      <w:del w:id="1215" w:author="Autor">
        <w:r w:rsidRPr="000A322C" w:rsidDel="00E474A7">
          <w:rPr>
            <w:lang w:val="de-DE"/>
          </w:rPr>
          <w:delText xml:space="preserve">            </w:delText>
        </w:r>
        <w:r w:rsidRPr="000A322C" w:rsidDel="00E474A7">
          <w:rPr>
            <w:color w:val="0000FF"/>
            <w:lang w:val="de-DE"/>
          </w:rPr>
          <w:delText>self</w:delText>
        </w:r>
        <w:r w:rsidRPr="000A322C" w:rsidDel="00E474A7">
          <w:rPr>
            <w:lang w:val="de-DE"/>
          </w:rPr>
          <w:delText>.t_wall += t1 - t0</w:delText>
        </w:r>
      </w:del>
    </w:p>
    <w:p w14:paraId="1BC53ACC" w14:textId="6F21CF42" w:rsidR="00DB1522" w:rsidRPr="00DB1522" w:rsidDel="00E474A7" w:rsidRDefault="00DB1522" w:rsidP="00DE23F9">
      <w:pPr>
        <w:ind w:firstLine="0"/>
        <w:rPr>
          <w:del w:id="1216" w:author="Autor"/>
          <w:lang w:val="en-US"/>
        </w:rPr>
      </w:pPr>
      <w:del w:id="1217" w:author="Autor">
        <w:r w:rsidRPr="000A322C" w:rsidDel="00E474A7">
          <w:rPr>
            <w:lang w:val="de-DE"/>
          </w:rPr>
          <w:delText xml:space="preserve">            </w:delText>
        </w:r>
        <w:r w:rsidRPr="00DB1522" w:rsidDel="00E474A7">
          <w:rPr>
            <w:color w:val="0000FF"/>
            <w:lang w:val="en-US"/>
          </w:rPr>
          <w:delText>self</w:delText>
        </w:r>
        <w:r w:rsidRPr="00DB1522" w:rsidDel="00E474A7">
          <w:rPr>
            <w:lang w:val="en-US"/>
          </w:rPr>
          <w:delText xml:space="preserve">.i_wall += </w:delText>
        </w:r>
        <w:r w:rsidRPr="00DB1522" w:rsidDel="00E474A7">
          <w:rPr>
            <w:color w:val="09885A"/>
            <w:lang w:val="en-US"/>
          </w:rPr>
          <w:delText>1</w:delText>
        </w:r>
      </w:del>
    </w:p>
    <w:p w14:paraId="786D6718" w14:textId="7F1905B8" w:rsidR="00DB1522" w:rsidRPr="00DB1522" w:rsidDel="00E474A7" w:rsidRDefault="00DB1522" w:rsidP="00DE23F9">
      <w:pPr>
        <w:ind w:firstLine="0"/>
        <w:rPr>
          <w:del w:id="1218" w:author="Autor"/>
          <w:lang w:val="en-US"/>
        </w:rPr>
      </w:pPr>
    </w:p>
    <w:p w14:paraId="1818EC65" w14:textId="3561A285" w:rsidR="00DB1522" w:rsidRPr="00DB1522" w:rsidDel="00E474A7" w:rsidRDefault="00DB1522" w:rsidP="00DE23F9">
      <w:pPr>
        <w:ind w:firstLine="0"/>
        <w:rPr>
          <w:del w:id="1219" w:author="Autor"/>
          <w:lang w:val="en-US"/>
        </w:rPr>
      </w:pPr>
      <w:del w:id="1220"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0F31AF18" w14:textId="7DA49617" w:rsidR="00DB1522" w:rsidRPr="00DB1522" w:rsidDel="00E474A7" w:rsidRDefault="00DB1522" w:rsidP="00DE23F9">
      <w:pPr>
        <w:ind w:firstLine="0"/>
        <w:rPr>
          <w:del w:id="1221" w:author="Autor"/>
          <w:lang w:val="en-US"/>
        </w:rPr>
      </w:pPr>
    </w:p>
    <w:p w14:paraId="0016DB61" w14:textId="57E9C401" w:rsidR="00DB1522" w:rsidRPr="00DB1522" w:rsidDel="00E474A7" w:rsidRDefault="00DB1522" w:rsidP="00DE23F9">
      <w:pPr>
        <w:ind w:firstLine="0"/>
        <w:rPr>
          <w:del w:id="1222" w:author="Autor"/>
          <w:lang w:val="en-US"/>
        </w:rPr>
      </w:pPr>
      <w:del w:id="1223"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__DistSameCap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P1</w:delText>
        </w:r>
        <w:r w:rsidRPr="00DB1522" w:rsidDel="00E474A7">
          <w:rPr>
            <w:lang w:val="en-US"/>
          </w:rPr>
          <w:delText xml:space="preserve">, </w:delText>
        </w:r>
        <w:r w:rsidRPr="00DB1522" w:rsidDel="00E474A7">
          <w:rPr>
            <w:color w:val="001080"/>
            <w:lang w:val="en-US"/>
          </w:rPr>
          <w:delText>P2</w:delText>
        </w:r>
        <w:r w:rsidRPr="00DB1522" w:rsidDel="00E474A7">
          <w:rPr>
            <w:lang w:val="en-US"/>
          </w:rPr>
          <w:delText>):</w:delText>
        </w:r>
      </w:del>
    </w:p>
    <w:p w14:paraId="07EAB96F" w14:textId="4875CD5E" w:rsidR="00DB1522" w:rsidRPr="00DB1522" w:rsidDel="00E474A7" w:rsidRDefault="00DB1522" w:rsidP="00DE23F9">
      <w:pPr>
        <w:ind w:firstLine="0"/>
        <w:rPr>
          <w:del w:id="1224" w:author="Autor"/>
          <w:lang w:val="en-US"/>
        </w:rPr>
      </w:pPr>
      <w:del w:id="1225"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.CalcMode == </w:delText>
        </w:r>
        <w:r w:rsidRPr="00DB1522" w:rsidDel="00E474A7">
          <w:rPr>
            <w:color w:val="A31515"/>
            <w:lang w:val="en-US"/>
          </w:rPr>
          <w:delText>'geodesic'</w:delText>
        </w:r>
        <w:r w:rsidRPr="00DB1522" w:rsidDel="00E474A7">
          <w:rPr>
            <w:lang w:val="en-US"/>
          </w:rPr>
          <w:delText>:</w:delText>
        </w:r>
      </w:del>
    </w:p>
    <w:p w14:paraId="52D89CB5" w14:textId="0642BCB6" w:rsidR="00DB1522" w:rsidRPr="00DB1522" w:rsidDel="00E474A7" w:rsidRDefault="00DB1522" w:rsidP="00DE23F9">
      <w:pPr>
        <w:ind w:firstLine="0"/>
        <w:rPr>
          <w:del w:id="1226" w:author="Autor"/>
          <w:lang w:val="en-US"/>
        </w:rPr>
      </w:pPr>
      <w:del w:id="1227" w:author="Autor">
        <w:r w:rsidRPr="00DB1522" w:rsidDel="00E474A7">
          <w:rPr>
            <w:lang w:val="en-US"/>
          </w:rPr>
          <w:delText xml:space="preserve">            res = </w:delText>
        </w:r>
        <w:r w:rsidRPr="00DB1522" w:rsidDel="00E474A7">
          <w:rPr>
            <w:color w:val="0000FF"/>
            <w:lang w:val="en-US"/>
          </w:rPr>
          <w:delText>self</w:delText>
        </w:r>
        <w:r w:rsidRPr="00DB1522" w:rsidDel="00E474A7">
          <w:rPr>
            <w:lang w:val="en-US"/>
          </w:rPr>
          <w:delText>.cap.Inverse(</w:delText>
        </w:r>
      </w:del>
    </w:p>
    <w:p w14:paraId="5B00BAE4" w14:textId="7123AE65" w:rsidR="00DB1522" w:rsidRPr="00DB1522" w:rsidDel="00E474A7" w:rsidRDefault="00DB1522" w:rsidP="00DE23F9">
      <w:pPr>
        <w:ind w:firstLine="0"/>
        <w:rPr>
          <w:del w:id="1228" w:author="Autor"/>
          <w:lang w:val="en-US"/>
        </w:rPr>
      </w:pPr>
      <w:del w:id="1229" w:author="Autor">
        <w:r w:rsidRPr="00DB1522" w:rsidDel="00E474A7">
          <w:rPr>
            <w:lang w:val="en-US"/>
          </w:rPr>
          <w:delText xml:space="preserve">                </w:delText>
        </w:r>
        <w:r w:rsidRPr="00DB1522" w:rsidDel="00E474A7">
          <w:rPr>
            <w:color w:val="001080"/>
            <w:lang w:val="en-US"/>
          </w:rPr>
          <w:delText>lat1</w:delText>
        </w:r>
        <w:r w:rsidRPr="00DB1522" w:rsidDel="00E474A7">
          <w:rPr>
            <w:lang w:val="en-US"/>
          </w:rPr>
          <w:delText xml:space="preserve">=P1.Lat, </w:delText>
        </w:r>
        <w:r w:rsidRPr="00DB1522" w:rsidDel="00E474A7">
          <w:rPr>
            <w:color w:val="001080"/>
            <w:lang w:val="en-US"/>
          </w:rPr>
          <w:delText>lat2</w:delText>
        </w:r>
        <w:r w:rsidRPr="00DB1522" w:rsidDel="00E474A7">
          <w:rPr>
            <w:lang w:val="en-US"/>
          </w:rPr>
          <w:delText xml:space="preserve">=P2.Lat, </w:delText>
        </w:r>
        <w:r w:rsidRPr="00DB1522" w:rsidDel="00E474A7">
          <w:rPr>
            <w:color w:val="001080"/>
            <w:lang w:val="en-US"/>
          </w:rPr>
          <w:delText>lon1</w:delText>
        </w:r>
        <w:r w:rsidRPr="00DB1522" w:rsidDel="00E474A7">
          <w:rPr>
            <w:lang w:val="en-US"/>
          </w:rPr>
          <w:delText xml:space="preserve">=P1.Lon, </w:delText>
        </w:r>
        <w:r w:rsidRPr="00DB1522" w:rsidDel="00E474A7">
          <w:rPr>
            <w:color w:val="001080"/>
            <w:lang w:val="en-US"/>
          </w:rPr>
          <w:delText>lon2</w:delText>
        </w:r>
        <w:r w:rsidRPr="00DB1522" w:rsidDel="00E474A7">
          <w:rPr>
            <w:lang w:val="en-US"/>
          </w:rPr>
          <w:delText>=P2.Lon)</w:delText>
        </w:r>
      </w:del>
    </w:p>
    <w:p w14:paraId="460E9D1C" w14:textId="213127C8" w:rsidR="00DB1522" w:rsidRPr="00DB1522" w:rsidDel="00E474A7" w:rsidRDefault="00DB1522" w:rsidP="00DE23F9">
      <w:pPr>
        <w:ind w:firstLine="0"/>
        <w:rPr>
          <w:del w:id="1230" w:author="Autor"/>
          <w:lang w:val="en-US"/>
        </w:rPr>
      </w:pPr>
      <w:del w:id="1231" w:author="Autor">
        <w:r w:rsidRPr="00DB1522" w:rsidDel="00E474A7">
          <w:rPr>
            <w:lang w:val="en-US"/>
          </w:rPr>
          <w:delText xml:space="preserve">            dist = res.get(</w:delText>
        </w:r>
        <w:r w:rsidRPr="00DB1522" w:rsidDel="00E474A7">
          <w:rPr>
            <w:color w:val="A31515"/>
            <w:lang w:val="en-US"/>
          </w:rPr>
          <w:delText>"s12"</w:delText>
        </w:r>
        <w:r w:rsidRPr="00DB1522" w:rsidDel="00E474A7">
          <w:rPr>
            <w:lang w:val="en-US"/>
          </w:rPr>
          <w:delText>)</w:delText>
        </w:r>
      </w:del>
    </w:p>
    <w:p w14:paraId="39AE24AC" w14:textId="75CFE7FD" w:rsidR="00DB1522" w:rsidRPr="00DB1522" w:rsidDel="00E474A7" w:rsidRDefault="00DB1522" w:rsidP="00DE23F9">
      <w:pPr>
        <w:ind w:firstLine="0"/>
        <w:rPr>
          <w:del w:id="1232" w:author="Autor"/>
          <w:lang w:val="en-US"/>
        </w:rPr>
      </w:pPr>
    </w:p>
    <w:p w14:paraId="68C1AABB" w14:textId="30D27979" w:rsidR="00DB1522" w:rsidRPr="00DB1522" w:rsidDel="00E474A7" w:rsidRDefault="00DB1522" w:rsidP="00DE23F9">
      <w:pPr>
        <w:ind w:firstLine="0"/>
        <w:rPr>
          <w:del w:id="1233" w:author="Autor"/>
          <w:lang w:val="en-US"/>
        </w:rPr>
      </w:pPr>
      <w:del w:id="1234" w:author="Autor">
        <w:r w:rsidRPr="00DB1522" w:rsidDel="00E474A7">
          <w:rPr>
            <w:lang w:val="en-US"/>
          </w:rPr>
          <w:delText xml:space="preserve">        </w:delText>
        </w:r>
        <w:r w:rsidRPr="00DB1522" w:rsidDel="00E474A7">
          <w:rPr>
            <w:color w:val="AF00DB"/>
            <w:lang w:val="en-US"/>
          </w:rPr>
          <w:delText>elif</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 xml:space="preserve">.CalcMode == </w:delText>
        </w:r>
        <w:r w:rsidRPr="00DB1522" w:rsidDel="00E474A7">
          <w:rPr>
            <w:color w:val="A31515"/>
            <w:lang w:val="en-US"/>
          </w:rPr>
          <w:delText>'section'</w:delText>
        </w:r>
        <w:r w:rsidRPr="00DB1522" w:rsidDel="00E474A7">
          <w:rPr>
            <w:lang w:val="en-US"/>
          </w:rPr>
          <w:delText>:</w:delText>
        </w:r>
      </w:del>
    </w:p>
    <w:p w14:paraId="68BFB660" w14:textId="6DDDB8E9" w:rsidR="00DB1522" w:rsidRPr="00DB1522" w:rsidDel="00E474A7" w:rsidRDefault="00DB1522" w:rsidP="00DE23F9">
      <w:pPr>
        <w:ind w:firstLine="0"/>
        <w:rPr>
          <w:del w:id="1235" w:author="Autor"/>
          <w:lang w:val="en-US"/>
        </w:rPr>
      </w:pPr>
      <w:del w:id="1236" w:author="Autor">
        <w:r w:rsidRPr="00DB1522" w:rsidDel="00E474A7">
          <w:rPr>
            <w:lang w:val="en-US"/>
          </w:rPr>
          <w:delText xml:space="preserve">            redF, d = </w:delText>
        </w:r>
        <w:r w:rsidRPr="00DB1522" w:rsidDel="00E474A7">
          <w:rPr>
            <w:color w:val="0000FF"/>
            <w:lang w:val="en-US"/>
          </w:rPr>
          <w:delText>self</w:delText>
        </w:r>
        <w:r w:rsidRPr="00DB1522" w:rsidDel="00E474A7">
          <w:rPr>
            <w:lang w:val="en-US"/>
          </w:rPr>
          <w:delText>.__reductionFactor(P1, P2)</w:delText>
        </w:r>
      </w:del>
    </w:p>
    <w:p w14:paraId="1DC4770A" w14:textId="0B1EEDCE" w:rsidR="00DB1522" w:rsidRPr="00DB1522" w:rsidDel="00E474A7" w:rsidRDefault="00DB1522" w:rsidP="00DE23F9">
      <w:pPr>
        <w:ind w:firstLine="0"/>
        <w:rPr>
          <w:del w:id="1237" w:author="Autor"/>
        </w:rPr>
      </w:pPr>
      <w:del w:id="1238" w:author="Autor">
        <w:r w:rsidRPr="00DB1522" w:rsidDel="00E474A7">
          <w:rPr>
            <w:lang w:val="en-US"/>
          </w:rPr>
          <w:delText xml:space="preserve">            </w:delText>
        </w:r>
        <w:r w:rsidRPr="00DB1522" w:rsidDel="00E474A7">
          <w:rPr>
            <w:color w:val="AF00DB"/>
          </w:rPr>
          <w:delText>if</w:delText>
        </w:r>
        <w:r w:rsidRPr="00DB1522" w:rsidDel="00E474A7">
          <w:delText xml:space="preserve"> redF != </w:delText>
        </w:r>
        <w:r w:rsidRPr="00DB1522" w:rsidDel="00E474A7">
          <w:rPr>
            <w:color w:val="09885A"/>
          </w:rPr>
          <w:delText>0</w:delText>
        </w:r>
        <w:r w:rsidRPr="00DB1522" w:rsidDel="00E474A7">
          <w:delText>:</w:delText>
        </w:r>
      </w:del>
    </w:p>
    <w:p w14:paraId="15177F45" w14:textId="7C814270" w:rsidR="00DB1522" w:rsidRPr="00DB1522" w:rsidDel="00E474A7" w:rsidRDefault="00DB1522" w:rsidP="00DE23F9">
      <w:pPr>
        <w:ind w:firstLine="0"/>
        <w:rPr>
          <w:del w:id="1239" w:author="Autor"/>
        </w:rPr>
      </w:pPr>
      <w:del w:id="1240" w:author="Autor">
        <w:r w:rsidRPr="00DB1522" w:rsidDel="00E474A7">
          <w:delText xml:space="preserve">                </w:delText>
        </w:r>
        <w:r w:rsidRPr="00DB1522" w:rsidDel="00E474A7">
          <w:rPr>
            <w:color w:val="AF00DB"/>
          </w:rPr>
          <w:delText>if</w:delText>
        </w:r>
        <w:r w:rsidRPr="00DB1522" w:rsidDel="00E474A7">
          <w:delText xml:space="preserve"> </w:delText>
        </w:r>
        <w:r w:rsidRPr="00DB1522" w:rsidDel="00E474A7">
          <w:rPr>
            <w:color w:val="0000FF"/>
          </w:rPr>
          <w:delText>False</w:delText>
        </w:r>
        <w:r w:rsidRPr="00DB1522" w:rsidDel="00E474A7">
          <w:delText>:</w:delText>
        </w:r>
      </w:del>
    </w:p>
    <w:p w14:paraId="417A3C3A" w14:textId="2E164A6B" w:rsidR="00DB1522" w:rsidRPr="00DB1522" w:rsidDel="00E474A7" w:rsidRDefault="00DB1522" w:rsidP="00DE23F9">
      <w:pPr>
        <w:ind w:firstLine="0"/>
        <w:rPr>
          <w:del w:id="1241" w:author="Autor"/>
        </w:rPr>
      </w:pPr>
      <w:del w:id="1242" w:author="Autor">
        <w:r w:rsidRPr="00DB1522" w:rsidDel="00E474A7">
          <w:delText xml:space="preserve">                    </w:delText>
        </w:r>
        <w:r w:rsidRPr="00DB1522" w:rsidDel="00E474A7">
          <w:rPr>
            <w:color w:val="008000"/>
          </w:rPr>
          <w:delText># Método otimizado com o Numba</w:delText>
        </w:r>
      </w:del>
    </w:p>
    <w:p w14:paraId="096565D3" w14:textId="421138BA" w:rsidR="00DB1522" w:rsidRPr="00DB1522" w:rsidDel="00E474A7" w:rsidRDefault="00DB1522" w:rsidP="00DE23F9">
      <w:pPr>
        <w:ind w:firstLine="0"/>
        <w:rPr>
          <w:del w:id="1243" w:author="Autor"/>
          <w:lang w:val="en-US"/>
        </w:rPr>
      </w:pPr>
      <w:del w:id="1244" w:author="Autor">
        <w:r w:rsidRPr="00DB1522" w:rsidDel="00E474A7">
          <w:delText xml:space="preserve">                    </w:delText>
        </w:r>
        <w:r w:rsidRPr="00DB1522" w:rsidDel="00E474A7">
          <w:rPr>
            <w:lang w:val="en-US"/>
          </w:rPr>
          <w:delText xml:space="preserve">x1 = </w:delText>
        </w:r>
        <w:r w:rsidRPr="00DB1522" w:rsidDel="00E474A7">
          <w:rPr>
            <w:color w:val="267F99"/>
            <w:lang w:val="en-US"/>
          </w:rPr>
          <w:delText>float</w:delText>
        </w:r>
        <w:r w:rsidRPr="00DB1522" w:rsidDel="00E474A7">
          <w:rPr>
            <w:lang w:val="en-US"/>
          </w:rPr>
          <w:delText>(P1.Xcap)</w:delText>
        </w:r>
      </w:del>
    </w:p>
    <w:p w14:paraId="12000095" w14:textId="497F9B68" w:rsidR="00DB1522" w:rsidRPr="00DB1522" w:rsidDel="00E474A7" w:rsidRDefault="00DB1522" w:rsidP="00DE23F9">
      <w:pPr>
        <w:ind w:firstLine="0"/>
        <w:rPr>
          <w:del w:id="1245" w:author="Autor"/>
          <w:lang w:val="en-US"/>
        </w:rPr>
      </w:pPr>
      <w:del w:id="1246" w:author="Autor">
        <w:r w:rsidRPr="00DB1522" w:rsidDel="00E474A7">
          <w:rPr>
            <w:lang w:val="en-US"/>
          </w:rPr>
          <w:delText xml:space="preserve">                    x2 = </w:delText>
        </w:r>
        <w:r w:rsidRPr="00DB1522" w:rsidDel="00E474A7">
          <w:rPr>
            <w:color w:val="267F99"/>
            <w:lang w:val="en-US"/>
          </w:rPr>
          <w:delText>float</w:delText>
        </w:r>
        <w:r w:rsidRPr="00DB1522" w:rsidDel="00E474A7">
          <w:rPr>
            <w:lang w:val="en-US"/>
          </w:rPr>
          <w:delText>(P2.Xcap)</w:delText>
        </w:r>
      </w:del>
    </w:p>
    <w:p w14:paraId="25231F0F" w14:textId="65CE9EEF" w:rsidR="00DB1522" w:rsidRPr="00DB1522" w:rsidDel="00E474A7" w:rsidRDefault="00DB1522" w:rsidP="00DE23F9">
      <w:pPr>
        <w:ind w:firstLine="0"/>
        <w:rPr>
          <w:del w:id="1247" w:author="Autor"/>
          <w:lang w:val="en-US"/>
        </w:rPr>
      </w:pPr>
      <w:del w:id="1248" w:author="Autor">
        <w:r w:rsidRPr="00DB1522" w:rsidDel="00E474A7">
          <w:rPr>
            <w:lang w:val="en-US"/>
          </w:rPr>
          <w:delText xml:space="preserve">                    y1 = </w:delText>
        </w:r>
        <w:r w:rsidRPr="00DB1522" w:rsidDel="00E474A7">
          <w:rPr>
            <w:color w:val="267F99"/>
            <w:lang w:val="en-US"/>
          </w:rPr>
          <w:delText>float</w:delText>
        </w:r>
        <w:r w:rsidRPr="00DB1522" w:rsidDel="00E474A7">
          <w:rPr>
            <w:lang w:val="en-US"/>
          </w:rPr>
          <w:delText>(P1.Ycap)</w:delText>
        </w:r>
      </w:del>
    </w:p>
    <w:p w14:paraId="4F6B4E80" w14:textId="20EC4F9B" w:rsidR="00DB1522" w:rsidRPr="00DB1522" w:rsidDel="00E474A7" w:rsidRDefault="00DB1522" w:rsidP="00DE23F9">
      <w:pPr>
        <w:ind w:firstLine="0"/>
        <w:rPr>
          <w:del w:id="1249" w:author="Autor"/>
          <w:lang w:val="en-US"/>
        </w:rPr>
      </w:pPr>
      <w:del w:id="1250" w:author="Autor">
        <w:r w:rsidRPr="00DB1522" w:rsidDel="00E474A7">
          <w:rPr>
            <w:lang w:val="en-US"/>
          </w:rPr>
          <w:delText xml:space="preserve">                    y2 = </w:delText>
        </w:r>
        <w:r w:rsidRPr="00DB1522" w:rsidDel="00E474A7">
          <w:rPr>
            <w:color w:val="267F99"/>
            <w:lang w:val="en-US"/>
          </w:rPr>
          <w:delText>float</w:delText>
        </w:r>
        <w:r w:rsidRPr="00DB1522" w:rsidDel="00E474A7">
          <w:rPr>
            <w:lang w:val="en-US"/>
          </w:rPr>
          <w:delText>(P2.Ycap)</w:delText>
        </w:r>
      </w:del>
    </w:p>
    <w:p w14:paraId="62AF6C59" w14:textId="5684B148" w:rsidR="00DB1522" w:rsidRPr="00DB1522" w:rsidDel="00E474A7" w:rsidRDefault="00DB1522" w:rsidP="00DE23F9">
      <w:pPr>
        <w:ind w:firstLine="0"/>
        <w:rPr>
          <w:del w:id="1251" w:author="Autor"/>
          <w:lang w:val="en-US"/>
        </w:rPr>
      </w:pPr>
      <w:del w:id="1252" w:author="Autor">
        <w:r w:rsidRPr="00DB1522" w:rsidDel="00E474A7">
          <w:rPr>
            <w:lang w:val="en-US"/>
          </w:rPr>
          <w:delText xml:space="preserve">                    diam = </w:delText>
        </w:r>
        <w:r w:rsidRPr="00DB1522" w:rsidDel="00E474A7">
          <w:rPr>
            <w:color w:val="267F99"/>
            <w:lang w:val="en-US"/>
          </w:rPr>
          <w:delText>float</w:delText>
        </w:r>
        <w:r w:rsidRPr="00DB1522" w:rsidDel="00E474A7">
          <w:rPr>
            <w:lang w:val="en-US"/>
          </w:rPr>
          <w:delText>(</w:delText>
        </w:r>
        <w:r w:rsidRPr="00DB1522" w:rsidDel="00E474A7">
          <w:rPr>
            <w:color w:val="0000FF"/>
            <w:lang w:val="en-US"/>
          </w:rPr>
          <w:delText>self</w:delText>
        </w:r>
        <w:r w:rsidRPr="00DB1522" w:rsidDel="00E474A7">
          <w:rPr>
            <w:lang w:val="en-US"/>
          </w:rPr>
          <w:delText>.diameter)</w:delText>
        </w:r>
      </w:del>
    </w:p>
    <w:p w14:paraId="7EDC8917" w14:textId="56E0C3F7" w:rsidR="00DB1522" w:rsidRPr="00DB1522" w:rsidDel="00E474A7" w:rsidRDefault="00DB1522" w:rsidP="00DE23F9">
      <w:pPr>
        <w:ind w:firstLine="0"/>
        <w:rPr>
          <w:del w:id="1253" w:author="Autor"/>
          <w:lang w:val="en-US"/>
        </w:rPr>
      </w:pPr>
      <w:del w:id="1254" w:author="Autor">
        <w:r w:rsidRPr="00DB1522" w:rsidDel="00E474A7">
          <w:rPr>
            <w:lang w:val="en-US"/>
          </w:rPr>
          <w:delText xml:space="preserve">                    divs = </w:delText>
        </w:r>
        <w:r w:rsidRPr="00DB1522" w:rsidDel="00E474A7">
          <w:rPr>
            <w:color w:val="267F99"/>
            <w:lang w:val="en-US"/>
          </w:rPr>
          <w:delText>float</w:delText>
        </w:r>
        <w:r w:rsidRPr="00DB1522" w:rsidDel="00E474A7">
          <w:rPr>
            <w:lang w:val="en-US"/>
          </w:rPr>
          <w:delText>(</w:delText>
        </w:r>
        <w:r w:rsidRPr="00DB1522" w:rsidDel="00E474A7">
          <w:rPr>
            <w:color w:val="0000FF"/>
            <w:lang w:val="en-US"/>
          </w:rPr>
          <w:delText>self</w:delText>
        </w:r>
        <w:r w:rsidRPr="00DB1522" w:rsidDel="00E474A7">
          <w:rPr>
            <w:lang w:val="en-US"/>
          </w:rPr>
          <w:delText>.__DivsTolerance)</w:delText>
        </w:r>
      </w:del>
    </w:p>
    <w:p w14:paraId="6D8433BC" w14:textId="0863E0DC" w:rsidR="00DB1522" w:rsidRPr="00DB1522" w:rsidDel="00E474A7" w:rsidRDefault="00DB1522" w:rsidP="00DE23F9">
      <w:pPr>
        <w:ind w:firstLine="0"/>
        <w:rPr>
          <w:del w:id="1255" w:author="Autor"/>
          <w:lang w:val="en-US"/>
        </w:rPr>
      </w:pPr>
      <w:del w:id="1256" w:author="Autor">
        <w:r w:rsidRPr="00DB1522" w:rsidDel="00E474A7">
          <w:rPr>
            <w:lang w:val="en-US"/>
          </w:rPr>
          <w:delText xml:space="preserve">                    tol = diam / divs</w:delText>
        </w:r>
      </w:del>
    </w:p>
    <w:p w14:paraId="03C1A138" w14:textId="33EBC4B8" w:rsidR="00DB1522" w:rsidRPr="00DB1522" w:rsidDel="00E474A7" w:rsidRDefault="00DB1522" w:rsidP="00DE23F9">
      <w:pPr>
        <w:ind w:firstLine="0"/>
        <w:rPr>
          <w:del w:id="1257" w:author="Autor"/>
          <w:lang w:val="en-US"/>
        </w:rPr>
      </w:pPr>
      <w:del w:id="1258" w:author="Autor">
        <w:r w:rsidRPr="00DB1522" w:rsidDel="00E474A7">
          <w:rPr>
            <w:lang w:val="en-US"/>
          </w:rPr>
          <w:delText xml:space="preserve">                    u1, u2 = distCap(redF, x1, y1, x2, y2, tol, d)</w:delText>
        </w:r>
      </w:del>
    </w:p>
    <w:p w14:paraId="3652A6CE" w14:textId="7D9B2EF4" w:rsidR="00DB1522" w:rsidRPr="00DB1522" w:rsidDel="00E474A7" w:rsidRDefault="00DB1522" w:rsidP="00DE23F9">
      <w:pPr>
        <w:ind w:firstLine="0"/>
        <w:rPr>
          <w:del w:id="1259" w:author="Autor"/>
          <w:lang w:val="en-US"/>
        </w:rPr>
      </w:pPr>
      <w:del w:id="1260"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0000FF"/>
            <w:lang w:val="en-US"/>
          </w:rPr>
          <w:delText>True</w:delText>
        </w:r>
        <w:r w:rsidRPr="00DB1522" w:rsidDel="00E474A7">
          <w:rPr>
            <w:lang w:val="en-US"/>
          </w:rPr>
          <w:delText>:</w:delText>
        </w:r>
      </w:del>
    </w:p>
    <w:p w14:paraId="1BD5EEED" w14:textId="2AD18457" w:rsidR="00DB1522" w:rsidRPr="00DB1522" w:rsidDel="00E474A7" w:rsidRDefault="00DB1522" w:rsidP="00DE23F9">
      <w:pPr>
        <w:ind w:firstLine="0"/>
        <w:rPr>
          <w:del w:id="1261" w:author="Autor"/>
        </w:rPr>
      </w:pPr>
      <w:del w:id="1262" w:author="Autor">
        <w:r w:rsidRPr="00DB1522" w:rsidDel="00E474A7">
          <w:rPr>
            <w:lang w:val="en-US"/>
          </w:rPr>
          <w:delText xml:space="preserve">                    </w:delText>
        </w:r>
        <w:r w:rsidRPr="00DB1522" w:rsidDel="00E474A7">
          <w:rPr>
            <w:color w:val="008000"/>
          </w:rPr>
          <w:delText># Método convencional - numpy</w:delText>
        </w:r>
      </w:del>
    </w:p>
    <w:p w14:paraId="793BB583" w14:textId="4B306548" w:rsidR="00DB1522" w:rsidRPr="00DB1522" w:rsidDel="00E474A7" w:rsidRDefault="00DB1522" w:rsidP="00DE23F9">
      <w:pPr>
        <w:ind w:firstLine="0"/>
        <w:rPr>
          <w:del w:id="1263" w:author="Autor"/>
        </w:rPr>
      </w:pPr>
      <w:del w:id="1264" w:author="Autor">
        <w:r w:rsidRPr="00DB1522" w:rsidDel="00E474A7">
          <w:delText xml:space="preserve">                    r1q = P1.Xcap**</w:delText>
        </w:r>
        <w:r w:rsidRPr="00DB1522" w:rsidDel="00E474A7">
          <w:rPr>
            <w:color w:val="09885A"/>
          </w:rPr>
          <w:delText>2</w:delText>
        </w:r>
        <w:r w:rsidRPr="00DB1522" w:rsidDel="00E474A7">
          <w:delText xml:space="preserve"> + P1.Ycap**</w:delText>
        </w:r>
        <w:r w:rsidRPr="00DB1522" w:rsidDel="00E474A7">
          <w:rPr>
            <w:color w:val="09885A"/>
          </w:rPr>
          <w:delText>2</w:delText>
        </w:r>
      </w:del>
    </w:p>
    <w:p w14:paraId="02AF645F" w14:textId="2F8A8101" w:rsidR="00DB1522" w:rsidRPr="00DB1522" w:rsidDel="00E474A7" w:rsidRDefault="00DB1522" w:rsidP="00DE23F9">
      <w:pPr>
        <w:ind w:firstLine="0"/>
        <w:rPr>
          <w:del w:id="1265" w:author="Autor"/>
          <w:lang w:val="en-US"/>
        </w:rPr>
      </w:pPr>
      <w:del w:id="1266" w:author="Autor">
        <w:r w:rsidRPr="00DB1522" w:rsidDel="00E474A7">
          <w:delText xml:space="preserve">                    </w:delText>
        </w:r>
        <w:r w:rsidRPr="00DB1522" w:rsidDel="00E474A7">
          <w:rPr>
            <w:color w:val="AF00DB"/>
            <w:lang w:val="en-US"/>
          </w:rPr>
          <w:delText>try</w:delText>
        </w:r>
        <w:r w:rsidRPr="00DB1522" w:rsidDel="00E474A7">
          <w:rPr>
            <w:lang w:val="en-US"/>
          </w:rPr>
          <w:delText>:</w:delText>
        </w:r>
      </w:del>
    </w:p>
    <w:p w14:paraId="1DAA34B4" w14:textId="1055B987" w:rsidR="00DB1522" w:rsidRPr="00DB1522" w:rsidDel="00E474A7" w:rsidRDefault="00DB1522" w:rsidP="00DE23F9">
      <w:pPr>
        <w:ind w:firstLine="0"/>
        <w:rPr>
          <w:del w:id="1267" w:author="Autor"/>
          <w:lang w:val="en-US"/>
        </w:rPr>
      </w:pPr>
      <w:del w:id="1268" w:author="Autor">
        <w:r w:rsidRPr="00DB1522" w:rsidDel="00E474A7">
          <w:rPr>
            <w:lang w:val="en-US"/>
          </w:rPr>
          <w:delText xml:space="preserve">                        u1 = m.sqrt(r1q - d**</w:delText>
        </w:r>
        <w:r w:rsidRPr="00DB1522" w:rsidDel="00E474A7">
          <w:rPr>
            <w:color w:val="09885A"/>
            <w:lang w:val="en-US"/>
          </w:rPr>
          <w:delText>2</w:delText>
        </w:r>
        <w:r w:rsidRPr="00DB1522" w:rsidDel="00E474A7">
          <w:rPr>
            <w:lang w:val="en-US"/>
          </w:rPr>
          <w:delText>)</w:delText>
        </w:r>
      </w:del>
    </w:p>
    <w:p w14:paraId="25B4ACF8" w14:textId="5500C733" w:rsidR="00DB1522" w:rsidRPr="00DB1522" w:rsidDel="00E474A7" w:rsidRDefault="00DB1522" w:rsidP="00DE23F9">
      <w:pPr>
        <w:ind w:firstLine="0"/>
        <w:rPr>
          <w:del w:id="1269" w:author="Autor"/>
          <w:lang w:val="en-US"/>
        </w:rPr>
      </w:pPr>
      <w:del w:id="1270" w:author="Autor">
        <w:r w:rsidRPr="00DB1522" w:rsidDel="00E474A7">
          <w:rPr>
            <w:lang w:val="en-US"/>
          </w:rPr>
          <w:delText xml:space="preserve">                    </w:delText>
        </w:r>
        <w:r w:rsidRPr="00DB1522" w:rsidDel="00E474A7">
          <w:rPr>
            <w:color w:val="AF00DB"/>
            <w:lang w:val="en-US"/>
          </w:rPr>
          <w:delText>except</w:delText>
        </w:r>
        <w:r w:rsidRPr="00DB1522" w:rsidDel="00E474A7">
          <w:rPr>
            <w:lang w:val="en-US"/>
          </w:rPr>
          <w:delText xml:space="preserve"> </w:delText>
        </w:r>
        <w:r w:rsidRPr="00DB1522" w:rsidDel="00E474A7">
          <w:rPr>
            <w:color w:val="267F99"/>
            <w:lang w:val="en-US"/>
          </w:rPr>
          <w:delText>ValueError</w:delText>
        </w:r>
        <w:r w:rsidRPr="00DB1522" w:rsidDel="00E474A7">
          <w:rPr>
            <w:lang w:val="en-US"/>
          </w:rPr>
          <w:delText>:</w:delText>
        </w:r>
      </w:del>
    </w:p>
    <w:p w14:paraId="1F5C6CD4" w14:textId="0121CFF7" w:rsidR="00DB1522" w:rsidRPr="00DB1522" w:rsidDel="00E474A7" w:rsidRDefault="00DB1522" w:rsidP="00DE23F9">
      <w:pPr>
        <w:ind w:firstLine="0"/>
        <w:rPr>
          <w:del w:id="1271" w:author="Autor"/>
          <w:lang w:val="en-US"/>
        </w:rPr>
      </w:pPr>
      <w:del w:id="1272"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795E26"/>
            <w:lang w:val="en-US"/>
          </w:rPr>
          <w:delText>abs</w:delText>
        </w:r>
        <w:r w:rsidRPr="00DB1522" w:rsidDel="00E474A7">
          <w:rPr>
            <w:lang w:val="en-US"/>
          </w:rPr>
          <w:delText xml:space="preserve">(r1q - d) &lt;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000FF"/>
            <w:lang w:val="en-US"/>
          </w:rPr>
          <w:delText>self</w:delText>
        </w:r>
        <w:r w:rsidRPr="00DB1522" w:rsidDel="00E474A7">
          <w:rPr>
            <w:lang w:val="en-US"/>
          </w:rPr>
          <w:delText>.__DivsTolerance:</w:delText>
        </w:r>
      </w:del>
    </w:p>
    <w:p w14:paraId="37C7C67A" w14:textId="0ECF9290" w:rsidR="00DB1522" w:rsidRPr="00DB1522" w:rsidDel="00E474A7" w:rsidRDefault="00DB1522" w:rsidP="00DE23F9">
      <w:pPr>
        <w:ind w:firstLine="0"/>
        <w:rPr>
          <w:del w:id="1273" w:author="Autor"/>
          <w:lang w:val="en-US"/>
        </w:rPr>
      </w:pPr>
      <w:del w:id="1274" w:author="Autor">
        <w:r w:rsidRPr="00DB1522" w:rsidDel="00E474A7">
          <w:rPr>
            <w:lang w:val="en-US"/>
          </w:rPr>
          <w:delText xml:space="preserve">                            u1 = </w:delText>
        </w:r>
        <w:r w:rsidRPr="00DB1522" w:rsidDel="00E474A7">
          <w:rPr>
            <w:color w:val="09885A"/>
            <w:lang w:val="en-US"/>
          </w:rPr>
          <w:delText>0</w:delText>
        </w:r>
      </w:del>
    </w:p>
    <w:p w14:paraId="0615F869" w14:textId="13A64EFB" w:rsidR="00DB1522" w:rsidRPr="00DB1522" w:rsidDel="00E474A7" w:rsidRDefault="00DB1522" w:rsidP="00DE23F9">
      <w:pPr>
        <w:ind w:firstLine="0"/>
        <w:rPr>
          <w:del w:id="1275" w:author="Autor"/>
          <w:lang w:val="en-US"/>
        </w:rPr>
      </w:pPr>
      <w:del w:id="1276"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13E78F91" w14:textId="5F11298D" w:rsidR="00DB1522" w:rsidRPr="00DB1522" w:rsidDel="00E474A7" w:rsidRDefault="00DB1522" w:rsidP="00DE23F9">
      <w:pPr>
        <w:ind w:firstLine="0"/>
        <w:rPr>
          <w:del w:id="1277" w:author="Autor"/>
          <w:lang w:val="en-US"/>
        </w:rPr>
      </w:pPr>
      <w:del w:id="1278" w:author="Autor">
        <w:r w:rsidRPr="00DB1522" w:rsidDel="00E474A7">
          <w:rPr>
            <w:lang w:val="en-US"/>
          </w:rPr>
          <w:delText xml:space="preserve">                            u1 = np.nan</w:delText>
        </w:r>
      </w:del>
    </w:p>
    <w:p w14:paraId="357B62BA" w14:textId="3073F38B" w:rsidR="00DB1522" w:rsidRPr="00DB1522" w:rsidDel="00E474A7" w:rsidRDefault="00DB1522" w:rsidP="00DE23F9">
      <w:pPr>
        <w:ind w:firstLine="0"/>
        <w:rPr>
          <w:del w:id="1279" w:author="Autor"/>
          <w:lang w:val="en-US"/>
        </w:rPr>
      </w:pPr>
    </w:p>
    <w:p w14:paraId="5987441F" w14:textId="39E0622C" w:rsidR="00DB1522" w:rsidRPr="00702236" w:rsidDel="00E474A7" w:rsidRDefault="00DB1522" w:rsidP="00DE23F9">
      <w:pPr>
        <w:ind w:firstLine="0"/>
        <w:rPr>
          <w:del w:id="1280" w:author="Autor"/>
        </w:rPr>
      </w:pPr>
      <w:del w:id="1281" w:author="Autor">
        <w:r w:rsidRPr="00DB1522" w:rsidDel="00E474A7">
          <w:rPr>
            <w:lang w:val="en-US"/>
          </w:rPr>
          <w:delText xml:space="preserve">                    </w:delText>
        </w:r>
        <w:r w:rsidRPr="00702236" w:rsidDel="00E474A7">
          <w:delText>r2q = P2.Xcap**</w:delText>
        </w:r>
        <w:r w:rsidRPr="00702236" w:rsidDel="00E474A7">
          <w:rPr>
            <w:color w:val="09885A"/>
          </w:rPr>
          <w:delText>2</w:delText>
        </w:r>
        <w:r w:rsidRPr="00702236" w:rsidDel="00E474A7">
          <w:delText xml:space="preserve"> + P2.Ycap**</w:delText>
        </w:r>
        <w:r w:rsidRPr="00702236" w:rsidDel="00E474A7">
          <w:rPr>
            <w:color w:val="09885A"/>
          </w:rPr>
          <w:delText>2</w:delText>
        </w:r>
      </w:del>
    </w:p>
    <w:p w14:paraId="354D4F33" w14:textId="4E8F73EB" w:rsidR="00DB1522" w:rsidRPr="00DB1522" w:rsidDel="00E474A7" w:rsidRDefault="00DB1522" w:rsidP="00DE23F9">
      <w:pPr>
        <w:ind w:firstLine="0"/>
        <w:rPr>
          <w:del w:id="1282" w:author="Autor"/>
          <w:lang w:val="en-US"/>
        </w:rPr>
      </w:pPr>
      <w:del w:id="1283" w:author="Autor">
        <w:r w:rsidRPr="00702236" w:rsidDel="00E474A7">
          <w:delText xml:space="preserve">                    </w:delText>
        </w:r>
        <w:r w:rsidRPr="00DB1522" w:rsidDel="00E474A7">
          <w:rPr>
            <w:color w:val="AF00DB"/>
            <w:lang w:val="en-US"/>
          </w:rPr>
          <w:delText>try</w:delText>
        </w:r>
        <w:r w:rsidRPr="00DB1522" w:rsidDel="00E474A7">
          <w:rPr>
            <w:lang w:val="en-US"/>
          </w:rPr>
          <w:delText>:</w:delText>
        </w:r>
      </w:del>
    </w:p>
    <w:p w14:paraId="71E42D9E" w14:textId="0A345F05" w:rsidR="00DB1522" w:rsidRPr="00DB1522" w:rsidDel="00E474A7" w:rsidRDefault="00DB1522" w:rsidP="00DE23F9">
      <w:pPr>
        <w:ind w:firstLine="0"/>
        <w:rPr>
          <w:del w:id="1284" w:author="Autor"/>
          <w:lang w:val="en-US"/>
        </w:rPr>
      </w:pPr>
      <w:del w:id="1285" w:author="Autor">
        <w:r w:rsidRPr="00DB1522" w:rsidDel="00E474A7">
          <w:rPr>
            <w:lang w:val="en-US"/>
          </w:rPr>
          <w:delText xml:space="preserve">                        u2 = m.sqrt(r2q - d**</w:delText>
        </w:r>
        <w:r w:rsidRPr="00DB1522" w:rsidDel="00E474A7">
          <w:rPr>
            <w:color w:val="09885A"/>
            <w:lang w:val="en-US"/>
          </w:rPr>
          <w:delText>2</w:delText>
        </w:r>
        <w:r w:rsidRPr="00DB1522" w:rsidDel="00E474A7">
          <w:rPr>
            <w:lang w:val="en-US"/>
          </w:rPr>
          <w:delText>)</w:delText>
        </w:r>
      </w:del>
    </w:p>
    <w:p w14:paraId="59B6FB49" w14:textId="148CB5EC" w:rsidR="00DB1522" w:rsidRPr="00DB1522" w:rsidDel="00E474A7" w:rsidRDefault="00DB1522" w:rsidP="00DE23F9">
      <w:pPr>
        <w:ind w:firstLine="0"/>
        <w:rPr>
          <w:del w:id="1286" w:author="Autor"/>
          <w:lang w:val="en-US"/>
        </w:rPr>
      </w:pPr>
      <w:del w:id="1287" w:author="Autor">
        <w:r w:rsidRPr="00DB1522" w:rsidDel="00E474A7">
          <w:rPr>
            <w:lang w:val="en-US"/>
          </w:rPr>
          <w:delText xml:space="preserve">                    </w:delText>
        </w:r>
        <w:r w:rsidRPr="00DB1522" w:rsidDel="00E474A7">
          <w:rPr>
            <w:color w:val="AF00DB"/>
            <w:lang w:val="en-US"/>
          </w:rPr>
          <w:delText>except</w:delText>
        </w:r>
        <w:r w:rsidRPr="00DB1522" w:rsidDel="00E474A7">
          <w:rPr>
            <w:lang w:val="en-US"/>
          </w:rPr>
          <w:delText xml:space="preserve"> </w:delText>
        </w:r>
        <w:r w:rsidRPr="00DB1522" w:rsidDel="00E474A7">
          <w:rPr>
            <w:color w:val="267F99"/>
            <w:lang w:val="en-US"/>
          </w:rPr>
          <w:delText>ValueError</w:delText>
        </w:r>
        <w:r w:rsidRPr="00DB1522" w:rsidDel="00E474A7">
          <w:rPr>
            <w:lang w:val="en-US"/>
          </w:rPr>
          <w:delText>:</w:delText>
        </w:r>
      </w:del>
    </w:p>
    <w:p w14:paraId="5BD30725" w14:textId="0B9DFF3C" w:rsidR="00DB1522" w:rsidRPr="00DB1522" w:rsidDel="00E474A7" w:rsidRDefault="00DB1522" w:rsidP="00DE23F9">
      <w:pPr>
        <w:ind w:firstLine="0"/>
        <w:rPr>
          <w:del w:id="1288" w:author="Autor"/>
          <w:lang w:val="en-US"/>
        </w:rPr>
      </w:pPr>
      <w:del w:id="1289"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w:delText>
        </w:r>
        <w:r w:rsidRPr="00DB1522" w:rsidDel="00E474A7">
          <w:rPr>
            <w:color w:val="795E26"/>
            <w:lang w:val="en-US"/>
          </w:rPr>
          <w:delText>abs</w:delText>
        </w:r>
        <w:r w:rsidRPr="00DB1522" w:rsidDel="00E474A7">
          <w:rPr>
            <w:lang w:val="en-US"/>
          </w:rPr>
          <w:delText xml:space="preserve">(r2q - d) &lt;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000FF"/>
            <w:lang w:val="en-US"/>
          </w:rPr>
          <w:delText>self</w:delText>
        </w:r>
        <w:r w:rsidRPr="00DB1522" w:rsidDel="00E474A7">
          <w:rPr>
            <w:lang w:val="en-US"/>
          </w:rPr>
          <w:delText>.__DivsTolerance:</w:delText>
        </w:r>
      </w:del>
    </w:p>
    <w:p w14:paraId="49C5F84C" w14:textId="3E2F0408" w:rsidR="00DB1522" w:rsidRPr="00DB1522" w:rsidDel="00E474A7" w:rsidRDefault="00DB1522" w:rsidP="00DE23F9">
      <w:pPr>
        <w:ind w:firstLine="0"/>
        <w:rPr>
          <w:del w:id="1290" w:author="Autor"/>
          <w:lang w:val="en-US"/>
        </w:rPr>
      </w:pPr>
      <w:del w:id="1291" w:author="Autor">
        <w:r w:rsidRPr="00DB1522" w:rsidDel="00E474A7">
          <w:rPr>
            <w:lang w:val="en-US"/>
          </w:rPr>
          <w:delText xml:space="preserve">                            u2 = </w:delText>
        </w:r>
        <w:r w:rsidRPr="00DB1522" w:rsidDel="00E474A7">
          <w:rPr>
            <w:color w:val="09885A"/>
            <w:lang w:val="en-US"/>
          </w:rPr>
          <w:delText>0</w:delText>
        </w:r>
      </w:del>
    </w:p>
    <w:p w14:paraId="4AD35DFD" w14:textId="7F204788" w:rsidR="00DB1522" w:rsidRPr="00DB1522" w:rsidDel="00E474A7" w:rsidRDefault="00DB1522" w:rsidP="00DE23F9">
      <w:pPr>
        <w:ind w:firstLine="0"/>
        <w:rPr>
          <w:del w:id="1292" w:author="Autor"/>
          <w:lang w:val="en-US"/>
        </w:rPr>
      </w:pPr>
      <w:del w:id="129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29C99FB5" w14:textId="05C9ACBD" w:rsidR="00DB1522" w:rsidRPr="00DB1522" w:rsidDel="00E474A7" w:rsidRDefault="00DB1522" w:rsidP="00DE23F9">
      <w:pPr>
        <w:ind w:firstLine="0"/>
        <w:rPr>
          <w:del w:id="1294" w:author="Autor"/>
          <w:lang w:val="en-US"/>
        </w:rPr>
      </w:pPr>
      <w:del w:id="1295" w:author="Autor">
        <w:r w:rsidRPr="00DB1522" w:rsidDel="00E474A7">
          <w:rPr>
            <w:lang w:val="en-US"/>
          </w:rPr>
          <w:delText xml:space="preserve">                            u2 = np.nan</w:delText>
        </w:r>
      </w:del>
    </w:p>
    <w:p w14:paraId="3700B2B4" w14:textId="24F48B0E" w:rsidR="00DB1522" w:rsidRPr="00DB1522" w:rsidDel="00E474A7" w:rsidRDefault="00DB1522" w:rsidP="00DE23F9">
      <w:pPr>
        <w:ind w:firstLine="0"/>
        <w:rPr>
          <w:del w:id="1296" w:author="Autor"/>
          <w:lang w:val="en-US"/>
        </w:rPr>
      </w:pPr>
    </w:p>
    <w:p w14:paraId="30D475F6" w14:textId="03F1666B" w:rsidR="00DB1522" w:rsidRPr="00DB1522" w:rsidDel="00E474A7" w:rsidRDefault="00DB1522" w:rsidP="00DE23F9">
      <w:pPr>
        <w:ind w:firstLine="0"/>
        <w:rPr>
          <w:del w:id="1297" w:author="Autor"/>
          <w:lang w:val="en-US"/>
        </w:rPr>
      </w:pPr>
      <w:del w:id="1298" w:author="Autor">
        <w:r w:rsidRPr="00DB1522" w:rsidDel="00E474A7">
          <w:rPr>
            <w:lang w:val="en-US"/>
          </w:rPr>
          <w:delText xml:space="preserve">                    v1c = np.array([-P1.Xcap, -P1.Ycap])</w:delText>
        </w:r>
      </w:del>
    </w:p>
    <w:p w14:paraId="61BE3EA6" w14:textId="219D3D47" w:rsidR="00DB1522" w:rsidRPr="00DB1522" w:rsidDel="00E474A7" w:rsidRDefault="00DB1522" w:rsidP="00DE23F9">
      <w:pPr>
        <w:ind w:firstLine="0"/>
        <w:rPr>
          <w:del w:id="1299" w:author="Autor"/>
          <w:lang w:val="en-US"/>
        </w:rPr>
      </w:pPr>
      <w:del w:id="1300" w:author="Autor">
        <w:r w:rsidRPr="00DB1522" w:rsidDel="00E474A7">
          <w:rPr>
            <w:lang w:val="en-US"/>
          </w:rPr>
          <w:delText xml:space="preserve">                    v2c = np.array([-P2.Xcap, -P2.Ycap])</w:delText>
        </w:r>
      </w:del>
    </w:p>
    <w:p w14:paraId="5A764FCD" w14:textId="66F10920" w:rsidR="00DB1522" w:rsidRPr="00DB1522" w:rsidDel="00E474A7" w:rsidRDefault="00DB1522" w:rsidP="00DE23F9">
      <w:pPr>
        <w:ind w:firstLine="0"/>
        <w:rPr>
          <w:del w:id="1301" w:author="Autor"/>
          <w:lang w:val="en-US"/>
        </w:rPr>
      </w:pPr>
      <w:del w:id="1302" w:author="Autor">
        <w:r w:rsidRPr="00DB1522" w:rsidDel="00E474A7">
          <w:rPr>
            <w:lang w:val="en-US"/>
          </w:rPr>
          <w:delText xml:space="preserve">                    v12 = np.array([P2.Xcap - P1.Xcap, P2.Ycap - P1.Ycap])</w:delText>
        </w:r>
      </w:del>
    </w:p>
    <w:p w14:paraId="07E06216" w14:textId="47F7F661" w:rsidR="00DB1522" w:rsidRPr="00DB1522" w:rsidDel="00E474A7" w:rsidRDefault="00DB1522" w:rsidP="00DE23F9">
      <w:pPr>
        <w:ind w:firstLine="0"/>
        <w:rPr>
          <w:del w:id="1303" w:author="Autor"/>
          <w:lang w:val="en-US"/>
        </w:rPr>
      </w:pPr>
    </w:p>
    <w:p w14:paraId="461FAE13" w14:textId="4DAC982A" w:rsidR="00DB1522" w:rsidRPr="00DB1522" w:rsidDel="00E474A7" w:rsidRDefault="00DB1522" w:rsidP="00DE23F9">
      <w:pPr>
        <w:ind w:firstLine="0"/>
        <w:rPr>
          <w:del w:id="1304" w:author="Autor"/>
        </w:rPr>
      </w:pPr>
      <w:del w:id="1305" w:author="Autor">
        <w:r w:rsidRPr="00DB1522" w:rsidDel="00E474A7">
          <w:rPr>
            <w:lang w:val="en-US"/>
          </w:rPr>
          <w:delText xml:space="preserve">                    </w:delText>
        </w:r>
        <w:r w:rsidRPr="00DB1522" w:rsidDel="00E474A7">
          <w:delText>cosTheta1 = np.dot(v1c, v12) / \</w:delText>
        </w:r>
      </w:del>
    </w:p>
    <w:p w14:paraId="4865DEB3" w14:textId="373FF680" w:rsidR="00DB1522" w:rsidRPr="00DB1522" w:rsidDel="00E474A7" w:rsidRDefault="00DB1522" w:rsidP="00DE23F9">
      <w:pPr>
        <w:ind w:firstLine="0"/>
        <w:rPr>
          <w:del w:id="1306" w:author="Autor"/>
        </w:rPr>
      </w:pPr>
      <w:del w:id="1307" w:author="Autor">
        <w:r w:rsidRPr="00DB1522" w:rsidDel="00E474A7">
          <w:delText xml:space="preserve">                        (np.linalg.norm(v1c) * np.linalg.norm(v12))</w:delText>
        </w:r>
      </w:del>
    </w:p>
    <w:p w14:paraId="071D6407" w14:textId="2BE068D0" w:rsidR="00DB1522" w:rsidRPr="00DB1522" w:rsidDel="00E474A7" w:rsidRDefault="00DB1522" w:rsidP="00DE23F9">
      <w:pPr>
        <w:ind w:firstLine="0"/>
        <w:rPr>
          <w:del w:id="1308" w:author="Autor"/>
        </w:rPr>
      </w:pPr>
    </w:p>
    <w:p w14:paraId="0D9322B5" w14:textId="398FC893" w:rsidR="00DB1522" w:rsidRPr="00DB1522" w:rsidDel="00E474A7" w:rsidRDefault="00DB1522" w:rsidP="00DE23F9">
      <w:pPr>
        <w:ind w:firstLine="0"/>
        <w:rPr>
          <w:del w:id="1309" w:author="Autor"/>
        </w:rPr>
      </w:pPr>
      <w:del w:id="1310" w:author="Autor">
        <w:r w:rsidRPr="00DB1522" w:rsidDel="00E474A7">
          <w:delText xml:space="preserve">                    cosTheta2 = np.dot(v2c, v12) / \</w:delText>
        </w:r>
      </w:del>
    </w:p>
    <w:p w14:paraId="60A73C24" w14:textId="34D09FE7" w:rsidR="00DB1522" w:rsidRPr="00DB1522" w:rsidDel="00E474A7" w:rsidRDefault="00DB1522" w:rsidP="00DE23F9">
      <w:pPr>
        <w:ind w:firstLine="0"/>
        <w:rPr>
          <w:del w:id="1311" w:author="Autor"/>
        </w:rPr>
      </w:pPr>
      <w:del w:id="1312" w:author="Autor">
        <w:r w:rsidRPr="00DB1522" w:rsidDel="00E474A7">
          <w:delText xml:space="preserve">                        (np.linalg.norm(v2c) * np.linalg.norm(v12))</w:delText>
        </w:r>
      </w:del>
    </w:p>
    <w:p w14:paraId="0ABB0860" w14:textId="42933776" w:rsidR="00DB1522" w:rsidRPr="00DB1522" w:rsidDel="00E474A7" w:rsidRDefault="00DB1522" w:rsidP="00DE23F9">
      <w:pPr>
        <w:ind w:firstLine="0"/>
        <w:rPr>
          <w:del w:id="1313" w:author="Autor"/>
        </w:rPr>
      </w:pPr>
    </w:p>
    <w:p w14:paraId="443CEF71" w14:textId="432A5E8B" w:rsidR="00DB1522" w:rsidRPr="00DB1522" w:rsidDel="00E474A7" w:rsidRDefault="00DB1522" w:rsidP="00DE23F9">
      <w:pPr>
        <w:ind w:firstLine="0"/>
        <w:rPr>
          <w:del w:id="1314" w:author="Autor"/>
        </w:rPr>
      </w:pPr>
      <w:del w:id="1315" w:author="Autor">
        <w:r w:rsidRPr="00DB1522" w:rsidDel="00E474A7">
          <w:delText xml:space="preserve">                    </w:delText>
        </w:r>
        <w:r w:rsidRPr="00DB1522" w:rsidDel="00E474A7">
          <w:rPr>
            <w:color w:val="AF00DB"/>
          </w:rPr>
          <w:delText>if</w:delText>
        </w:r>
        <w:r w:rsidRPr="00DB1522" w:rsidDel="00E474A7">
          <w:delText xml:space="preserve"> cosTheta1 &lt;= </w:delText>
        </w:r>
        <w:r w:rsidRPr="00DB1522" w:rsidDel="00E474A7">
          <w:rPr>
            <w:color w:val="09885A"/>
          </w:rPr>
          <w:delText>0</w:delText>
        </w:r>
        <w:r w:rsidRPr="00DB1522" w:rsidDel="00E474A7">
          <w:delText>:</w:delText>
        </w:r>
      </w:del>
    </w:p>
    <w:p w14:paraId="70BA8E1A" w14:textId="4D6AECE0" w:rsidR="00DB1522" w:rsidRPr="00DB1522" w:rsidDel="00E474A7" w:rsidRDefault="00DB1522" w:rsidP="00DE23F9">
      <w:pPr>
        <w:ind w:firstLine="0"/>
        <w:rPr>
          <w:del w:id="1316" w:author="Autor"/>
        </w:rPr>
      </w:pPr>
      <w:del w:id="1317" w:author="Autor">
        <w:r w:rsidRPr="00DB1522" w:rsidDel="00E474A7">
          <w:delText xml:space="preserve">                        </w:delText>
        </w:r>
        <w:r w:rsidRPr="00DB1522" w:rsidDel="00E474A7">
          <w:rPr>
            <w:color w:val="008000"/>
          </w:rPr>
          <w:delText># Ponto está do outro lado do centro da elipse</w:delText>
        </w:r>
      </w:del>
    </w:p>
    <w:p w14:paraId="3FEA634C" w14:textId="2B6AE182" w:rsidR="00DB1522" w:rsidRPr="00DB1522" w:rsidDel="00E474A7" w:rsidRDefault="00DB1522" w:rsidP="00DE23F9">
      <w:pPr>
        <w:ind w:firstLine="0"/>
        <w:rPr>
          <w:del w:id="1318" w:author="Autor"/>
        </w:rPr>
      </w:pPr>
      <w:del w:id="1319" w:author="Autor">
        <w:r w:rsidRPr="00DB1522" w:rsidDel="00E474A7">
          <w:delText xml:space="preserve">                        u1 = -u1</w:delText>
        </w:r>
      </w:del>
    </w:p>
    <w:p w14:paraId="1DF02B29" w14:textId="3E5A05DA" w:rsidR="00DB1522" w:rsidRPr="00DB1522" w:rsidDel="00E474A7" w:rsidRDefault="00DB1522" w:rsidP="00DE23F9">
      <w:pPr>
        <w:ind w:firstLine="0"/>
        <w:rPr>
          <w:del w:id="1320" w:author="Autor"/>
        </w:rPr>
      </w:pPr>
    </w:p>
    <w:p w14:paraId="21B4817D" w14:textId="01EB59BC" w:rsidR="00DB1522" w:rsidRPr="00DB1522" w:rsidDel="00E474A7" w:rsidRDefault="00DB1522" w:rsidP="00DE23F9">
      <w:pPr>
        <w:ind w:firstLine="0"/>
        <w:rPr>
          <w:del w:id="1321" w:author="Autor"/>
        </w:rPr>
      </w:pPr>
      <w:del w:id="1322" w:author="Autor">
        <w:r w:rsidRPr="00DB1522" w:rsidDel="00E474A7">
          <w:delText xml:space="preserve">                    </w:delText>
        </w:r>
        <w:r w:rsidRPr="00DB1522" w:rsidDel="00E474A7">
          <w:rPr>
            <w:color w:val="AF00DB"/>
          </w:rPr>
          <w:delText>if</w:delText>
        </w:r>
        <w:r w:rsidRPr="00DB1522" w:rsidDel="00E474A7">
          <w:delText xml:space="preserve"> cosTheta2 &lt;= </w:delText>
        </w:r>
        <w:r w:rsidRPr="00DB1522" w:rsidDel="00E474A7">
          <w:rPr>
            <w:color w:val="09885A"/>
          </w:rPr>
          <w:delText>0</w:delText>
        </w:r>
        <w:r w:rsidRPr="00DB1522" w:rsidDel="00E474A7">
          <w:delText>:</w:delText>
        </w:r>
      </w:del>
    </w:p>
    <w:p w14:paraId="24D857BA" w14:textId="56DF52BC" w:rsidR="00DB1522" w:rsidRPr="00DB1522" w:rsidDel="00E474A7" w:rsidRDefault="00DB1522" w:rsidP="00DE23F9">
      <w:pPr>
        <w:ind w:firstLine="0"/>
        <w:rPr>
          <w:del w:id="1323" w:author="Autor"/>
        </w:rPr>
      </w:pPr>
      <w:del w:id="1324" w:author="Autor">
        <w:r w:rsidRPr="00DB1522" w:rsidDel="00E474A7">
          <w:delText xml:space="preserve">                        </w:delText>
        </w:r>
        <w:r w:rsidRPr="00DB1522" w:rsidDel="00E474A7">
          <w:rPr>
            <w:color w:val="008000"/>
          </w:rPr>
          <w:delText># Ponto está do outro lado do centro da elipse</w:delText>
        </w:r>
      </w:del>
    </w:p>
    <w:p w14:paraId="1AAA40B5" w14:textId="20CD3483" w:rsidR="00DB1522" w:rsidRPr="00DB1522" w:rsidDel="00E474A7" w:rsidRDefault="00DB1522" w:rsidP="00DE23F9">
      <w:pPr>
        <w:ind w:firstLine="0"/>
        <w:rPr>
          <w:del w:id="1325" w:author="Autor"/>
          <w:lang w:val="en-US"/>
        </w:rPr>
      </w:pPr>
      <w:del w:id="1326" w:author="Autor">
        <w:r w:rsidRPr="00DB1522" w:rsidDel="00E474A7">
          <w:delText xml:space="preserve">                        </w:delText>
        </w:r>
        <w:r w:rsidRPr="00DB1522" w:rsidDel="00E474A7">
          <w:rPr>
            <w:lang w:val="en-US"/>
          </w:rPr>
          <w:delText>u2 = -u2</w:delText>
        </w:r>
      </w:del>
    </w:p>
    <w:p w14:paraId="108113D5" w14:textId="7B64389D" w:rsidR="00DB1522" w:rsidRPr="00DB1522" w:rsidDel="00E474A7" w:rsidRDefault="00DB1522" w:rsidP="00DE23F9">
      <w:pPr>
        <w:ind w:firstLine="0"/>
        <w:rPr>
          <w:del w:id="1327" w:author="Autor"/>
          <w:lang w:val="en-US"/>
        </w:rPr>
      </w:pPr>
    </w:p>
    <w:p w14:paraId="42E28F12" w14:textId="1B35B44F" w:rsidR="00DB1522" w:rsidRPr="00DB1522" w:rsidDel="00E474A7" w:rsidRDefault="00DB1522" w:rsidP="00DE23F9">
      <w:pPr>
        <w:ind w:firstLine="0"/>
        <w:rPr>
          <w:del w:id="1328" w:author="Autor"/>
          <w:lang w:val="en-US"/>
        </w:rPr>
      </w:pPr>
      <w:del w:id="1329" w:author="Autor">
        <w:r w:rsidRPr="00DB1522" w:rsidDel="00E474A7">
          <w:rPr>
            <w:lang w:val="en-US"/>
          </w:rPr>
          <w:delText xml:space="preserve">                a = redF * </w:delText>
        </w:r>
        <w:r w:rsidRPr="00DB1522" w:rsidDel="00E474A7">
          <w:rPr>
            <w:color w:val="0000FF"/>
            <w:lang w:val="en-US"/>
          </w:rPr>
          <w:delText>self</w:delText>
        </w:r>
        <w:r w:rsidRPr="00DB1522" w:rsidDel="00E474A7">
          <w:rPr>
            <w:lang w:val="en-US"/>
          </w:rPr>
          <w:delText xml:space="preserve">.diameter / </w:delText>
        </w:r>
        <w:r w:rsidRPr="00DB1522" w:rsidDel="00E474A7">
          <w:rPr>
            <w:color w:val="09885A"/>
            <w:lang w:val="en-US"/>
          </w:rPr>
          <w:delText>2</w:delText>
        </w:r>
      </w:del>
    </w:p>
    <w:p w14:paraId="08978454" w14:textId="224A3EDE" w:rsidR="00DB1522" w:rsidRPr="00DB1522" w:rsidDel="00E474A7" w:rsidRDefault="00DB1522" w:rsidP="00DE23F9">
      <w:pPr>
        <w:ind w:firstLine="0"/>
        <w:rPr>
          <w:del w:id="1330" w:author="Autor"/>
          <w:lang w:val="en-US"/>
        </w:rPr>
      </w:pPr>
      <w:del w:id="1331" w:author="Autor">
        <w:r w:rsidRPr="00DB1522" w:rsidDel="00E474A7">
          <w:rPr>
            <w:lang w:val="en-US"/>
          </w:rPr>
          <w:delText xml:space="preserve">                dist = </w:delText>
        </w:r>
        <w:r w:rsidRPr="00DB1522" w:rsidDel="00E474A7">
          <w:rPr>
            <w:color w:val="0000FF"/>
            <w:lang w:val="en-US"/>
          </w:rPr>
          <w:delText>self</w:delText>
        </w:r>
        <w:r w:rsidRPr="00DB1522" w:rsidDel="00E474A7">
          <w:rPr>
            <w:lang w:val="en-US"/>
          </w:rPr>
          <w:delText>.__sectionArc(a, u1, u2)</w:delText>
        </w:r>
      </w:del>
    </w:p>
    <w:p w14:paraId="37BC3560" w14:textId="1DB4ECA0" w:rsidR="00DB1522" w:rsidRPr="00DB1522" w:rsidDel="00E474A7" w:rsidRDefault="00DB1522" w:rsidP="00DE23F9">
      <w:pPr>
        <w:ind w:firstLine="0"/>
        <w:rPr>
          <w:del w:id="1332" w:author="Autor"/>
          <w:lang w:val="en-US"/>
        </w:rPr>
      </w:pPr>
      <w:del w:id="133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A5879D1" w14:textId="461B85DB" w:rsidR="00DB1522" w:rsidRPr="00DB1522" w:rsidDel="00E474A7" w:rsidRDefault="00DB1522" w:rsidP="00DE23F9">
      <w:pPr>
        <w:ind w:firstLine="0"/>
        <w:rPr>
          <w:del w:id="1334" w:author="Autor"/>
          <w:lang w:val="en-US"/>
        </w:rPr>
      </w:pPr>
      <w:del w:id="1335" w:author="Autor">
        <w:r w:rsidRPr="00DB1522" w:rsidDel="00E474A7">
          <w:rPr>
            <w:lang w:val="en-US"/>
          </w:rPr>
          <w:delText xml:space="preserve">                dist = </w:delText>
        </w:r>
        <w:r w:rsidRPr="00DB1522" w:rsidDel="00E474A7">
          <w:rPr>
            <w:color w:val="09885A"/>
            <w:lang w:val="en-US"/>
          </w:rPr>
          <w:delText>0</w:delText>
        </w:r>
      </w:del>
    </w:p>
    <w:p w14:paraId="3F462DE1" w14:textId="613D87BB" w:rsidR="00DB1522" w:rsidRPr="00DB1522" w:rsidDel="00E474A7" w:rsidRDefault="00DB1522" w:rsidP="00DE23F9">
      <w:pPr>
        <w:ind w:firstLine="0"/>
        <w:rPr>
          <w:del w:id="1336" w:author="Autor"/>
          <w:lang w:val="en-US"/>
        </w:rPr>
      </w:pPr>
      <w:del w:id="1337"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025ADA3F" w14:textId="2537BF17" w:rsidR="00DB1522" w:rsidRPr="00DB1522" w:rsidDel="00E474A7" w:rsidRDefault="00DB1522" w:rsidP="00DE23F9">
      <w:pPr>
        <w:ind w:firstLine="0"/>
        <w:rPr>
          <w:del w:id="1338" w:author="Autor"/>
          <w:lang w:val="en-US"/>
        </w:rPr>
      </w:pPr>
      <w:del w:id="1339"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"Modo inexistente"</w:delText>
        </w:r>
        <w:r w:rsidRPr="00DB1522" w:rsidDel="00E474A7">
          <w:rPr>
            <w:lang w:val="en-US"/>
          </w:rPr>
          <w:delText>)</w:delText>
        </w:r>
      </w:del>
    </w:p>
    <w:p w14:paraId="72735DA1" w14:textId="66AA92A5" w:rsidR="00DB1522" w:rsidRPr="00DB1522" w:rsidDel="00E474A7" w:rsidRDefault="00DB1522" w:rsidP="00DE23F9">
      <w:pPr>
        <w:ind w:firstLine="0"/>
        <w:rPr>
          <w:del w:id="1340" w:author="Autor"/>
          <w:lang w:val="en-US"/>
        </w:rPr>
      </w:pPr>
    </w:p>
    <w:p w14:paraId="4EDBD2EA" w14:textId="7009ECEE" w:rsidR="00DB1522" w:rsidRPr="00DB1522" w:rsidDel="00E474A7" w:rsidRDefault="00DB1522" w:rsidP="00DE23F9">
      <w:pPr>
        <w:ind w:firstLine="0"/>
        <w:rPr>
          <w:del w:id="1341" w:author="Autor"/>
          <w:lang w:val="en-US"/>
        </w:rPr>
      </w:pPr>
      <w:del w:id="1342"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62373B4A" w14:textId="47D34AF1" w:rsidR="00DB1522" w:rsidRPr="00DB1522" w:rsidDel="00E474A7" w:rsidRDefault="00DB1522" w:rsidP="00DE23F9">
      <w:pPr>
        <w:ind w:firstLine="0"/>
        <w:rPr>
          <w:del w:id="1343" w:author="Autor"/>
          <w:lang w:val="en-US"/>
        </w:rPr>
      </w:pPr>
    </w:p>
    <w:p w14:paraId="7BEA6F61" w14:textId="77DCF0FB" w:rsidR="00DB1522" w:rsidRPr="00DB1522" w:rsidDel="00E474A7" w:rsidRDefault="00DB1522" w:rsidP="00DE23F9">
      <w:pPr>
        <w:ind w:firstLine="0"/>
        <w:rPr>
          <w:del w:id="1344" w:author="Autor"/>
          <w:lang w:val="en-US"/>
        </w:rPr>
      </w:pPr>
      <w:del w:id="1345"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__DistWalltoCap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P1</w:delText>
        </w:r>
        <w:r w:rsidRPr="00DB1522" w:rsidDel="00E474A7">
          <w:rPr>
            <w:lang w:val="en-US"/>
          </w:rPr>
          <w:delText xml:space="preserve">, </w:delText>
        </w:r>
        <w:r w:rsidRPr="00DB1522" w:rsidDel="00E474A7">
          <w:rPr>
            <w:color w:val="001080"/>
            <w:lang w:val="en-US"/>
          </w:rPr>
          <w:delText>P2</w:delText>
        </w:r>
        <w:r w:rsidRPr="00DB1522" w:rsidDel="00E474A7">
          <w:rPr>
            <w:lang w:val="en-US"/>
          </w:rPr>
          <w:delText>):</w:delText>
        </w:r>
      </w:del>
    </w:p>
    <w:p w14:paraId="6BBFD2D9" w14:textId="11301D99" w:rsidR="00DB1522" w:rsidRPr="00DB1522" w:rsidDel="00E474A7" w:rsidRDefault="00DB1522" w:rsidP="00DE23F9">
      <w:pPr>
        <w:ind w:firstLine="0"/>
        <w:rPr>
          <w:del w:id="1346" w:author="Autor"/>
          <w:lang w:val="en-US"/>
        </w:rPr>
      </w:pPr>
      <w:del w:id="1347"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P1.OnCap:</w:delText>
        </w:r>
      </w:del>
    </w:p>
    <w:p w14:paraId="3908BD5A" w14:textId="6AEAB287" w:rsidR="00DB1522" w:rsidRPr="00DB1522" w:rsidDel="00E474A7" w:rsidRDefault="00DB1522" w:rsidP="00DE23F9">
      <w:pPr>
        <w:ind w:firstLine="0"/>
        <w:rPr>
          <w:del w:id="1348" w:author="Autor"/>
          <w:lang w:val="en-US"/>
        </w:rPr>
      </w:pPr>
      <w:del w:id="1349" w:author="Autor">
        <w:r w:rsidRPr="00DB1522" w:rsidDel="00E474A7">
          <w:rPr>
            <w:lang w:val="en-US"/>
          </w:rPr>
          <w:delText xml:space="preserve">            Pcap = P1</w:delText>
        </w:r>
      </w:del>
    </w:p>
    <w:p w14:paraId="1F54FC8A" w14:textId="6A2778CE" w:rsidR="00DB1522" w:rsidRPr="00DB1522" w:rsidDel="00E474A7" w:rsidRDefault="00DB1522" w:rsidP="00DE23F9">
      <w:pPr>
        <w:ind w:firstLine="0"/>
        <w:rPr>
          <w:del w:id="1350" w:author="Autor"/>
          <w:lang w:val="en-US"/>
        </w:rPr>
      </w:pPr>
      <w:del w:id="1351" w:author="Autor">
        <w:r w:rsidRPr="00DB1522" w:rsidDel="00E474A7">
          <w:rPr>
            <w:lang w:val="en-US"/>
          </w:rPr>
          <w:delText xml:space="preserve">            Pwall = P2</w:delText>
        </w:r>
      </w:del>
    </w:p>
    <w:p w14:paraId="1A69019E" w14:textId="78A5D770" w:rsidR="00DB1522" w:rsidRPr="00DB1522" w:rsidDel="00E474A7" w:rsidRDefault="00DB1522" w:rsidP="00DE23F9">
      <w:pPr>
        <w:ind w:firstLine="0"/>
        <w:rPr>
          <w:del w:id="1352" w:author="Autor"/>
          <w:lang w:val="en-US"/>
        </w:rPr>
      </w:pPr>
      <w:del w:id="135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96FC8D0" w14:textId="71DE27F4" w:rsidR="00DB1522" w:rsidRPr="00DB1522" w:rsidDel="00E474A7" w:rsidRDefault="00DB1522" w:rsidP="00DE23F9">
      <w:pPr>
        <w:ind w:firstLine="0"/>
        <w:rPr>
          <w:del w:id="1354" w:author="Autor"/>
          <w:lang w:val="en-US"/>
        </w:rPr>
      </w:pPr>
      <w:del w:id="1355" w:author="Autor">
        <w:r w:rsidRPr="00DB1522" w:rsidDel="00E474A7">
          <w:rPr>
            <w:lang w:val="en-US"/>
          </w:rPr>
          <w:delText xml:space="preserve">            Pcap = P2</w:delText>
        </w:r>
      </w:del>
    </w:p>
    <w:p w14:paraId="6077B92A" w14:textId="56457326" w:rsidR="00DB1522" w:rsidRPr="00DB1522" w:rsidDel="00E474A7" w:rsidRDefault="00DB1522" w:rsidP="00DE23F9">
      <w:pPr>
        <w:ind w:firstLine="0"/>
        <w:rPr>
          <w:del w:id="1356" w:author="Autor"/>
          <w:lang w:val="en-US"/>
        </w:rPr>
      </w:pPr>
      <w:del w:id="1357" w:author="Autor">
        <w:r w:rsidRPr="00DB1522" w:rsidDel="00E474A7">
          <w:rPr>
            <w:lang w:val="en-US"/>
          </w:rPr>
          <w:delText xml:space="preserve">            Pwall = P1</w:delText>
        </w:r>
      </w:del>
    </w:p>
    <w:p w14:paraId="6C0765C9" w14:textId="415F6321" w:rsidR="00DB1522" w:rsidRPr="00DB1522" w:rsidDel="00E474A7" w:rsidRDefault="00DB1522" w:rsidP="00DE23F9">
      <w:pPr>
        <w:ind w:firstLine="0"/>
        <w:rPr>
          <w:del w:id="1358" w:author="Autor"/>
          <w:lang w:val="en-US"/>
        </w:rPr>
      </w:pPr>
    </w:p>
    <w:p w14:paraId="72D8AE94" w14:textId="32D64C57" w:rsidR="00DB1522" w:rsidRPr="00DB1522" w:rsidDel="00E474A7" w:rsidRDefault="00DB1522" w:rsidP="00DE23F9">
      <w:pPr>
        <w:ind w:firstLine="0"/>
        <w:rPr>
          <w:del w:id="1359" w:author="Autor"/>
          <w:lang w:val="en-US"/>
        </w:rPr>
      </w:pPr>
      <w:del w:id="1360"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Pcap.Cap == </w:delText>
        </w:r>
        <w:r w:rsidRPr="00DB1522" w:rsidDel="00E474A7">
          <w:rPr>
            <w:color w:val="A31515"/>
            <w:lang w:val="en-US"/>
          </w:rPr>
          <w:delText>"sup"</w:delText>
        </w:r>
        <w:r w:rsidRPr="00DB1522" w:rsidDel="00E474A7">
          <w:rPr>
            <w:lang w:val="en-US"/>
          </w:rPr>
          <w:delText>:</w:delText>
        </w:r>
      </w:del>
    </w:p>
    <w:p w14:paraId="7DAE4698" w14:textId="5D474CDD" w:rsidR="00DB1522" w:rsidRPr="00DB1522" w:rsidDel="00E474A7" w:rsidRDefault="00DB1522" w:rsidP="00DE23F9">
      <w:pPr>
        <w:ind w:firstLine="0"/>
        <w:rPr>
          <w:del w:id="1361" w:author="Autor"/>
          <w:lang w:val="en-US"/>
        </w:rPr>
      </w:pPr>
      <w:del w:id="1362" w:author="Autor">
        <w:r w:rsidRPr="00DB1522" w:rsidDel="00E474A7">
          <w:rPr>
            <w:lang w:val="en-US"/>
          </w:rPr>
          <w:delText xml:space="preserve">            Yaux = </w:delText>
        </w:r>
        <w:r w:rsidRPr="00DB1522" w:rsidDel="00E474A7">
          <w:rPr>
            <w:color w:val="0000FF"/>
            <w:lang w:val="en-US"/>
          </w:rPr>
          <w:delText>self</w:delText>
        </w:r>
        <w:r w:rsidRPr="00DB1522" w:rsidDel="00E474A7">
          <w:rPr>
            <w:lang w:val="en-US"/>
          </w:rPr>
          <w:delText>.height</w:delText>
        </w:r>
      </w:del>
    </w:p>
    <w:p w14:paraId="21D7258A" w14:textId="7388F54B" w:rsidR="00DB1522" w:rsidRPr="00DB1522" w:rsidDel="00E474A7" w:rsidRDefault="00DB1522" w:rsidP="00DE23F9">
      <w:pPr>
        <w:ind w:firstLine="0"/>
        <w:rPr>
          <w:del w:id="1363" w:author="Autor"/>
          <w:lang w:val="en-US"/>
        </w:rPr>
      </w:pPr>
      <w:del w:id="1364"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55C7DD66" w14:textId="41DE433B" w:rsidR="00DB1522" w:rsidRPr="00DB1522" w:rsidDel="00E474A7" w:rsidRDefault="00DB1522" w:rsidP="00DE23F9">
      <w:pPr>
        <w:ind w:firstLine="0"/>
        <w:rPr>
          <w:del w:id="1365" w:author="Autor"/>
          <w:lang w:val="en-US"/>
        </w:rPr>
      </w:pPr>
      <w:del w:id="1366" w:author="Autor">
        <w:r w:rsidRPr="00DB1522" w:rsidDel="00E474A7">
          <w:rPr>
            <w:lang w:val="en-US"/>
          </w:rPr>
          <w:delText xml:space="preserve">            Yaux = </w:delText>
        </w:r>
        <w:r w:rsidRPr="00DB1522" w:rsidDel="00E474A7">
          <w:rPr>
            <w:color w:val="09885A"/>
            <w:lang w:val="en-US"/>
          </w:rPr>
          <w:delText>0</w:delText>
        </w:r>
      </w:del>
    </w:p>
    <w:p w14:paraId="6F8569B8" w14:textId="06C6171D" w:rsidR="00DB1522" w:rsidRPr="00DB1522" w:rsidDel="00E474A7" w:rsidRDefault="00DB1522" w:rsidP="00DE23F9">
      <w:pPr>
        <w:ind w:firstLine="0"/>
        <w:rPr>
          <w:del w:id="1367" w:author="Autor"/>
          <w:lang w:val="en-US"/>
        </w:rPr>
      </w:pPr>
    </w:p>
    <w:p w14:paraId="6C35A59D" w14:textId="0599A5DF" w:rsidR="00DB1522" w:rsidRPr="00DB1522" w:rsidDel="00E474A7" w:rsidRDefault="00DB1522" w:rsidP="00DE23F9">
      <w:pPr>
        <w:ind w:firstLine="0"/>
        <w:rPr>
          <w:del w:id="1368" w:author="Autor"/>
          <w:lang w:val="en-US"/>
        </w:rPr>
      </w:pPr>
      <w:del w:id="1369" w:author="Autor">
        <w:r w:rsidRPr="00DB1522" w:rsidDel="00E474A7">
          <w:rPr>
            <w:lang w:val="en-US"/>
          </w:rPr>
          <w:delText xml:space="preserve">        AuxPoint = VesselPoint(</w:delText>
        </w:r>
        <w:r w:rsidRPr="00DB1522" w:rsidDel="00E474A7">
          <w:rPr>
            <w:color w:val="09885A"/>
            <w:lang w:val="en-US"/>
          </w:rPr>
          <w:delText>0.0</w:delText>
        </w:r>
        <w:r w:rsidRPr="00DB1522" w:rsidDel="00E474A7">
          <w:rPr>
            <w:lang w:val="en-US"/>
          </w:rPr>
          <w:delText>, Yaux, -</w:delText>
        </w:r>
        <w:r w:rsidRPr="00DB1522" w:rsidDel="00E474A7">
          <w:rPr>
            <w:color w:val="09885A"/>
            <w:lang w:val="en-US"/>
          </w:rPr>
          <w:delText>2</w:delText>
        </w:r>
        <w:r w:rsidRPr="00DB1522" w:rsidDel="00E474A7">
          <w:rPr>
            <w:lang w:val="en-US"/>
          </w:rPr>
          <w:delText>)</w:delText>
        </w:r>
      </w:del>
    </w:p>
    <w:p w14:paraId="611F55EB" w14:textId="42270753" w:rsidR="00DB1522" w:rsidRPr="00DB1522" w:rsidDel="00E474A7" w:rsidRDefault="00DB1522" w:rsidP="00DE23F9">
      <w:pPr>
        <w:ind w:firstLine="0"/>
        <w:rPr>
          <w:del w:id="1370" w:author="Autor"/>
          <w:lang w:val="en-US"/>
        </w:rPr>
      </w:pPr>
      <w:del w:id="1371" w:author="Autor">
        <w:r w:rsidRPr="00DB1522" w:rsidDel="00E474A7">
          <w:rPr>
            <w:lang w:val="en-US"/>
          </w:rPr>
          <w:delText xml:space="preserve">        AuxPoint.SetCap(Pcap.Cap)</w:delText>
        </w:r>
      </w:del>
    </w:p>
    <w:p w14:paraId="0A300924" w14:textId="6E50D54A" w:rsidR="00DB1522" w:rsidRPr="00DB1522" w:rsidDel="00E474A7" w:rsidRDefault="00DB1522" w:rsidP="00DE23F9">
      <w:pPr>
        <w:ind w:firstLine="0"/>
        <w:rPr>
          <w:del w:id="1372" w:author="Autor"/>
          <w:lang w:val="en-US"/>
        </w:rPr>
      </w:pPr>
    </w:p>
    <w:p w14:paraId="6FDB6BB6" w14:textId="28821FAB" w:rsidR="00DB1522" w:rsidRPr="00DB1522" w:rsidDel="00E474A7" w:rsidRDefault="00DB1522" w:rsidP="00DE23F9">
      <w:pPr>
        <w:ind w:firstLine="0"/>
        <w:rPr>
          <w:del w:id="1373" w:author="Autor"/>
        </w:rPr>
      </w:pPr>
      <w:del w:id="1374" w:author="Autor">
        <w:r w:rsidRPr="00DB1522" w:rsidDel="00E474A7">
          <w:rPr>
            <w:lang w:val="en-US"/>
          </w:rPr>
          <w:delText xml:space="preserve">        </w:delText>
        </w:r>
        <w:r w:rsidRPr="00DB1522" w:rsidDel="00E474A7">
          <w:rPr>
            <w:color w:val="0000FF"/>
          </w:rPr>
          <w:delText>def</w:delText>
        </w:r>
        <w:r w:rsidRPr="00DB1522" w:rsidDel="00E474A7">
          <w:delText xml:space="preserve"> </w:delText>
        </w:r>
        <w:r w:rsidRPr="00DB1522" w:rsidDel="00E474A7">
          <w:rPr>
            <w:color w:val="795E26"/>
          </w:rPr>
          <w:delText>CalcWallToCap</w:delText>
        </w:r>
        <w:r w:rsidRPr="00DB1522" w:rsidDel="00E474A7">
          <w:delText>(</w:delText>
        </w:r>
        <w:r w:rsidRPr="00DB1522" w:rsidDel="00E474A7">
          <w:rPr>
            <w:color w:val="001080"/>
          </w:rPr>
          <w:delText>Xaux</w:delText>
        </w:r>
        <w:r w:rsidRPr="00DB1522" w:rsidDel="00E474A7">
          <w:delText>):</w:delText>
        </w:r>
      </w:del>
    </w:p>
    <w:p w14:paraId="4FC029D1" w14:textId="6B727447" w:rsidR="00DB1522" w:rsidRPr="00DB1522" w:rsidDel="00E474A7" w:rsidRDefault="00DB1522" w:rsidP="00DE23F9">
      <w:pPr>
        <w:ind w:firstLine="0"/>
        <w:rPr>
          <w:del w:id="1375" w:author="Autor"/>
        </w:rPr>
      </w:pPr>
      <w:del w:id="1376" w:author="Autor">
        <w:r w:rsidRPr="00DB1522" w:rsidDel="00E474A7">
          <w:delText xml:space="preserve">            </w:delText>
        </w:r>
        <w:r w:rsidRPr="00DB1522" w:rsidDel="00E474A7">
          <w:rPr>
            <w:color w:val="A31515"/>
          </w:rPr>
          <w:delText>"""[Função para cálculo de distância entre um ponto no casco e outro no tampo]</w:delText>
        </w:r>
      </w:del>
    </w:p>
    <w:p w14:paraId="1A1104C7" w14:textId="20E3CA8C" w:rsidR="00DB1522" w:rsidRPr="00DB1522" w:rsidDel="00E474A7" w:rsidRDefault="00DB1522" w:rsidP="00DE23F9">
      <w:pPr>
        <w:ind w:firstLine="0"/>
        <w:rPr>
          <w:del w:id="1377" w:author="Autor"/>
        </w:rPr>
      </w:pPr>
    </w:p>
    <w:p w14:paraId="19F11592" w14:textId="2AF1C73E" w:rsidR="00DB1522" w:rsidRPr="00DB1522" w:rsidDel="00E474A7" w:rsidRDefault="00DB1522" w:rsidP="00DE23F9">
      <w:pPr>
        <w:ind w:firstLine="0"/>
        <w:rPr>
          <w:del w:id="1378" w:author="Autor"/>
        </w:rPr>
      </w:pPr>
      <w:del w:id="1379" w:author="Autor">
        <w:r w:rsidRPr="00DB1522" w:rsidDel="00E474A7">
          <w:rPr>
            <w:color w:val="A31515"/>
          </w:rPr>
          <w:delText xml:space="preserve">            Arguments:</w:delText>
        </w:r>
      </w:del>
    </w:p>
    <w:p w14:paraId="50D53C42" w14:textId="6BCB19A1" w:rsidR="00DB1522" w:rsidRPr="00DB1522" w:rsidDel="00E474A7" w:rsidRDefault="00DB1522" w:rsidP="00DE23F9">
      <w:pPr>
        <w:ind w:firstLine="0"/>
        <w:rPr>
          <w:del w:id="1380" w:author="Autor"/>
        </w:rPr>
      </w:pPr>
      <w:del w:id="1381" w:author="Autor">
        <w:r w:rsidRPr="00DB1522" w:rsidDel="00E474A7">
          <w:rPr>
            <w:color w:val="A31515"/>
          </w:rPr>
          <w:delText xml:space="preserve">                Xaux {[float]} -- [Posição x do ponto auxiliar: ponto de transição casco-tampo]</w:delText>
        </w:r>
      </w:del>
    </w:p>
    <w:p w14:paraId="1F758EFD" w14:textId="69A31A44" w:rsidR="00DB1522" w:rsidRPr="00DB1522" w:rsidDel="00E474A7" w:rsidRDefault="00DB1522" w:rsidP="00DE23F9">
      <w:pPr>
        <w:ind w:firstLine="0"/>
        <w:rPr>
          <w:del w:id="1382" w:author="Autor"/>
        </w:rPr>
      </w:pPr>
    </w:p>
    <w:p w14:paraId="7BFB3FAC" w14:textId="2103DDBD" w:rsidR="00DB1522" w:rsidRPr="00DB1522" w:rsidDel="00E474A7" w:rsidRDefault="00DB1522" w:rsidP="00DE23F9">
      <w:pPr>
        <w:ind w:firstLine="0"/>
        <w:rPr>
          <w:del w:id="1383" w:author="Autor"/>
        </w:rPr>
      </w:pPr>
      <w:del w:id="1384" w:author="Autor">
        <w:r w:rsidRPr="00DB1522" w:rsidDel="00E474A7">
          <w:rPr>
            <w:color w:val="A31515"/>
          </w:rPr>
          <w:delText xml:space="preserve">            Returns:</w:delText>
        </w:r>
      </w:del>
    </w:p>
    <w:p w14:paraId="70C6996D" w14:textId="3925C25A" w:rsidR="00DB1522" w:rsidRPr="00DB1522" w:rsidDel="00E474A7" w:rsidRDefault="00DB1522" w:rsidP="00DE23F9">
      <w:pPr>
        <w:ind w:firstLine="0"/>
        <w:rPr>
          <w:del w:id="1385" w:author="Autor"/>
        </w:rPr>
      </w:pPr>
      <w:del w:id="1386" w:author="Autor">
        <w:r w:rsidRPr="00DB1522" w:rsidDel="00E474A7">
          <w:rPr>
            <w:color w:val="A31515"/>
          </w:rPr>
          <w:delText xml:space="preserve">                [totalDist] -- [Distância total entre pontos]</w:delText>
        </w:r>
      </w:del>
    </w:p>
    <w:p w14:paraId="0DF8D2D4" w14:textId="5A13A0E8" w:rsidR="00DB1522" w:rsidRPr="00DB1522" w:rsidDel="00E474A7" w:rsidRDefault="00DB1522" w:rsidP="00DE23F9">
      <w:pPr>
        <w:ind w:firstLine="0"/>
        <w:rPr>
          <w:del w:id="1387" w:author="Autor"/>
        </w:rPr>
      </w:pPr>
      <w:del w:id="1388" w:author="Autor">
        <w:r w:rsidRPr="00DB1522" w:rsidDel="00E474A7">
          <w:rPr>
            <w:color w:val="A31515"/>
          </w:rPr>
          <w:delText xml:space="preserve">            """</w:delText>
        </w:r>
      </w:del>
    </w:p>
    <w:p w14:paraId="1DBCB59B" w14:textId="3E10BA39" w:rsidR="00DB1522" w:rsidRPr="00DB1522" w:rsidDel="00E474A7" w:rsidRDefault="00DB1522" w:rsidP="00DE23F9">
      <w:pPr>
        <w:ind w:firstLine="0"/>
        <w:rPr>
          <w:del w:id="1389" w:author="Autor"/>
        </w:rPr>
      </w:pPr>
    </w:p>
    <w:p w14:paraId="6B8FC3B0" w14:textId="7B2A33E5" w:rsidR="00DB1522" w:rsidRPr="00DB1522" w:rsidDel="00E474A7" w:rsidRDefault="00DB1522" w:rsidP="00DE23F9">
      <w:pPr>
        <w:ind w:firstLine="0"/>
        <w:rPr>
          <w:del w:id="1390" w:author="Autor"/>
        </w:rPr>
      </w:pPr>
      <w:del w:id="1391" w:author="Autor">
        <w:r w:rsidRPr="00DB1522" w:rsidDel="00E474A7">
          <w:delText xml:space="preserve">            AuxPoint.SetXcord(Xaux)</w:delText>
        </w:r>
      </w:del>
    </w:p>
    <w:p w14:paraId="0553229D" w14:textId="01C72493" w:rsidR="00DB1522" w:rsidRPr="00DB1522" w:rsidDel="00E474A7" w:rsidRDefault="00DB1522" w:rsidP="00DE23F9">
      <w:pPr>
        <w:ind w:firstLine="0"/>
        <w:rPr>
          <w:del w:id="1392" w:author="Autor"/>
        </w:rPr>
      </w:pPr>
      <w:del w:id="1393" w:author="Autor">
        <w:r w:rsidRPr="00DB1522" w:rsidDel="00E474A7">
          <w:delText xml:space="preserve">            </w:delText>
        </w:r>
        <w:r w:rsidRPr="00DB1522" w:rsidDel="00E474A7">
          <w:rPr>
            <w:color w:val="008000"/>
          </w:rPr>
          <w:delText># Abordagem não otimizada</w:delText>
        </w:r>
      </w:del>
    </w:p>
    <w:p w14:paraId="61639542" w14:textId="582821CB" w:rsidR="00DB1522" w:rsidRPr="00DB1522" w:rsidDel="00E474A7" w:rsidRDefault="00DB1522" w:rsidP="00DE23F9">
      <w:pPr>
        <w:ind w:firstLine="0"/>
        <w:rPr>
          <w:del w:id="1394" w:author="Autor"/>
          <w:lang w:val="en-US"/>
        </w:rPr>
      </w:pPr>
      <w:del w:id="1395" w:author="Autor">
        <w:r w:rsidRPr="00DB1522" w:rsidDel="00E474A7">
          <w:delText xml:space="preserve">            </w:delText>
        </w:r>
        <w:r w:rsidRPr="00DB1522" w:rsidDel="00E474A7">
          <w:rPr>
            <w:color w:val="0000FF"/>
            <w:lang w:val="en-US"/>
          </w:rPr>
          <w:delText>self</w:delText>
        </w:r>
        <w:r w:rsidRPr="00DB1522" w:rsidDel="00E474A7">
          <w:rPr>
            <w:lang w:val="en-US"/>
          </w:rPr>
          <w:delText>.__AuxCoords(AuxPoint)</w:delText>
        </w:r>
      </w:del>
    </w:p>
    <w:p w14:paraId="4461F5F8" w14:textId="792F3AFA" w:rsidR="00DB1522" w:rsidRPr="00DB1522" w:rsidDel="00E474A7" w:rsidRDefault="00DB1522" w:rsidP="00DE23F9">
      <w:pPr>
        <w:ind w:firstLine="0"/>
        <w:rPr>
          <w:del w:id="1396" w:author="Autor"/>
          <w:lang w:val="en-US"/>
        </w:rPr>
      </w:pPr>
      <w:del w:id="1397" w:author="Autor">
        <w:r w:rsidRPr="00DB1522" w:rsidDel="00E474A7">
          <w:rPr>
            <w:lang w:val="en-US"/>
          </w:rPr>
          <w:delText xml:space="preserve">            AuxPoint.SetOnCap(</w:delText>
        </w:r>
        <w:r w:rsidRPr="00DB1522" w:rsidDel="00E474A7">
          <w:rPr>
            <w:color w:val="0000FF"/>
            <w:lang w:val="en-US"/>
          </w:rPr>
          <w:delText>False</w:delText>
        </w:r>
        <w:r w:rsidRPr="00DB1522" w:rsidDel="00E474A7">
          <w:rPr>
            <w:lang w:val="en-US"/>
          </w:rPr>
          <w:delText>)</w:delText>
        </w:r>
      </w:del>
    </w:p>
    <w:p w14:paraId="7D2601A2" w14:textId="23F693D0" w:rsidR="00DB1522" w:rsidRPr="00DB1522" w:rsidDel="00E474A7" w:rsidRDefault="00DB1522" w:rsidP="00DE23F9">
      <w:pPr>
        <w:ind w:firstLine="0"/>
        <w:rPr>
          <w:del w:id="1398" w:author="Autor"/>
          <w:lang w:val="en-US"/>
        </w:rPr>
      </w:pPr>
    </w:p>
    <w:p w14:paraId="36199C30" w14:textId="1F410C03" w:rsidR="00DB1522" w:rsidRPr="00DB1522" w:rsidDel="00E474A7" w:rsidRDefault="00DB1522" w:rsidP="00DE23F9">
      <w:pPr>
        <w:ind w:firstLine="0"/>
        <w:rPr>
          <w:del w:id="1399" w:author="Autor"/>
        </w:rPr>
      </w:pPr>
      <w:del w:id="1400" w:author="Autor">
        <w:r w:rsidRPr="00DB1522" w:rsidDel="00E474A7">
          <w:rPr>
            <w:lang w:val="en-US"/>
          </w:rPr>
          <w:delText xml:space="preserve">            </w:delText>
        </w:r>
        <w:r w:rsidRPr="00DB1522" w:rsidDel="00E474A7">
          <w:rPr>
            <w:color w:val="008000"/>
          </w:rPr>
          <w:delText># Coordenadas auxiliares seccionamento - método otimizado</w:delText>
        </w:r>
      </w:del>
    </w:p>
    <w:p w14:paraId="0F89AC7D" w14:textId="11A49A2F" w:rsidR="00DB1522" w:rsidRPr="00DB1522" w:rsidDel="00E474A7" w:rsidRDefault="00DB1522" w:rsidP="00DE23F9">
      <w:pPr>
        <w:ind w:firstLine="0"/>
        <w:rPr>
          <w:del w:id="1401" w:author="Autor"/>
        </w:rPr>
      </w:pPr>
      <w:del w:id="1402" w:author="Autor">
        <w:r w:rsidRPr="00DB1522" w:rsidDel="00E474A7">
          <w:delText xml:space="preserve">            </w:delText>
        </w:r>
        <w:r w:rsidRPr="00DB1522" w:rsidDel="00E474A7">
          <w:rPr>
            <w:color w:val="A31515"/>
          </w:rPr>
          <w:delText>"""</w:delText>
        </w:r>
      </w:del>
    </w:p>
    <w:p w14:paraId="2FAB0317" w14:textId="2902F9C5" w:rsidR="00DB1522" w:rsidRPr="00DB1522" w:rsidDel="00E474A7" w:rsidRDefault="00DB1522" w:rsidP="00DE23F9">
      <w:pPr>
        <w:ind w:firstLine="0"/>
        <w:rPr>
          <w:del w:id="1403" w:author="Autor"/>
        </w:rPr>
      </w:pPr>
      <w:del w:id="1404" w:author="Autor">
        <w:r w:rsidRPr="00DB1522" w:rsidDel="00E474A7">
          <w:rPr>
            <w:color w:val="A31515"/>
          </w:rPr>
          <w:delText xml:space="preserve">            lon = Xaux / (self.diameter * m.pi) * 2 * m.pi - m.pi</w:delText>
        </w:r>
      </w:del>
    </w:p>
    <w:p w14:paraId="4EA24E5D" w14:textId="6EC876D5" w:rsidR="00DB1522" w:rsidRPr="00DB1522" w:rsidDel="00E474A7" w:rsidRDefault="00DB1522" w:rsidP="00DE23F9">
      <w:pPr>
        <w:ind w:firstLine="0"/>
        <w:rPr>
          <w:del w:id="1405" w:author="Autor"/>
        </w:rPr>
      </w:pPr>
      <w:del w:id="1406" w:author="Autor">
        <w:r w:rsidRPr="00DB1522" w:rsidDel="00E474A7">
          <w:rPr>
            <w:color w:val="A31515"/>
          </w:rPr>
          <w:delText xml:space="preserve">            R = self.diameter / 2</w:delText>
        </w:r>
      </w:del>
    </w:p>
    <w:p w14:paraId="43A52ACA" w14:textId="26A8CF9B" w:rsidR="00DB1522" w:rsidRPr="00DB1522" w:rsidDel="00E474A7" w:rsidRDefault="00DB1522" w:rsidP="00DE23F9">
      <w:pPr>
        <w:ind w:firstLine="0"/>
        <w:rPr>
          <w:del w:id="1407" w:author="Autor"/>
        </w:rPr>
      </w:pPr>
      <w:del w:id="1408" w:author="Autor">
        <w:r w:rsidRPr="00DB1522" w:rsidDel="00E474A7">
          <w:rPr>
            <w:color w:val="A31515"/>
          </w:rPr>
          <w:delText xml:space="preserve">            Xcap = R * np.cos(lon)</w:delText>
        </w:r>
      </w:del>
    </w:p>
    <w:p w14:paraId="32675B87" w14:textId="3B0437C0" w:rsidR="00DB1522" w:rsidRPr="00DB1522" w:rsidDel="00E474A7" w:rsidRDefault="00DB1522" w:rsidP="00DE23F9">
      <w:pPr>
        <w:ind w:firstLine="0"/>
        <w:rPr>
          <w:del w:id="1409" w:author="Autor"/>
          <w:lang w:val="en-US"/>
        </w:rPr>
      </w:pPr>
      <w:del w:id="1410" w:author="Autor">
        <w:r w:rsidRPr="00DB1522" w:rsidDel="00E474A7">
          <w:rPr>
            <w:color w:val="A31515"/>
          </w:rPr>
          <w:delText xml:space="preserve">            </w:delText>
        </w:r>
        <w:r w:rsidRPr="00DB1522" w:rsidDel="00E474A7">
          <w:rPr>
            <w:color w:val="A31515"/>
            <w:lang w:val="en-US"/>
          </w:rPr>
          <w:delText>Ycap = R * np.sin(lon)</w:delText>
        </w:r>
      </w:del>
    </w:p>
    <w:p w14:paraId="422F2335" w14:textId="2344DED7" w:rsidR="00DB1522" w:rsidRPr="00DB1522" w:rsidDel="00E474A7" w:rsidRDefault="00DB1522" w:rsidP="00DE23F9">
      <w:pPr>
        <w:ind w:firstLine="0"/>
        <w:rPr>
          <w:del w:id="1411" w:author="Autor"/>
          <w:lang w:val="en-US"/>
        </w:rPr>
      </w:pPr>
      <w:del w:id="1412" w:author="Autor">
        <w:r w:rsidRPr="00DB1522" w:rsidDel="00E474A7">
          <w:rPr>
            <w:color w:val="A31515"/>
            <w:lang w:val="en-US"/>
          </w:rPr>
          <w:delText xml:space="preserve">            Zcap = 0</w:delText>
        </w:r>
      </w:del>
    </w:p>
    <w:p w14:paraId="256687F0" w14:textId="24259BA0" w:rsidR="00DB1522" w:rsidRPr="00DB1522" w:rsidDel="00E474A7" w:rsidRDefault="00DB1522" w:rsidP="00DE23F9">
      <w:pPr>
        <w:ind w:firstLine="0"/>
        <w:rPr>
          <w:del w:id="1413" w:author="Autor"/>
          <w:lang w:val="en-US"/>
        </w:rPr>
      </w:pPr>
    </w:p>
    <w:p w14:paraId="6979DA4D" w14:textId="33D54936" w:rsidR="00DB1522" w:rsidRPr="00DB1522" w:rsidDel="00E474A7" w:rsidRDefault="00DB1522" w:rsidP="00DE23F9">
      <w:pPr>
        <w:ind w:firstLine="0"/>
        <w:rPr>
          <w:del w:id="1414" w:author="Autor"/>
          <w:lang w:val="en-US"/>
        </w:rPr>
      </w:pPr>
      <w:del w:id="1415" w:author="Autor">
        <w:r w:rsidRPr="00DB1522" w:rsidDel="00E474A7">
          <w:rPr>
            <w:color w:val="A31515"/>
            <w:lang w:val="en-US"/>
          </w:rPr>
          <w:delText xml:space="preserve">            AuxPoint.Xcap = Xcap</w:delText>
        </w:r>
      </w:del>
    </w:p>
    <w:p w14:paraId="02B8AD32" w14:textId="2DE3D7CA" w:rsidR="00DB1522" w:rsidRPr="00DB1522" w:rsidDel="00E474A7" w:rsidRDefault="00DB1522" w:rsidP="00DE23F9">
      <w:pPr>
        <w:ind w:firstLine="0"/>
        <w:rPr>
          <w:del w:id="1416" w:author="Autor"/>
          <w:lang w:val="en-US"/>
        </w:rPr>
      </w:pPr>
      <w:del w:id="1417" w:author="Autor">
        <w:r w:rsidRPr="00DB1522" w:rsidDel="00E474A7">
          <w:rPr>
            <w:color w:val="A31515"/>
            <w:lang w:val="en-US"/>
          </w:rPr>
          <w:delText xml:space="preserve">            AuxPoint.Ycap = Ycap</w:delText>
        </w:r>
      </w:del>
    </w:p>
    <w:p w14:paraId="01D8F5E4" w14:textId="5AA69D53" w:rsidR="00DB1522" w:rsidRPr="00DB1522" w:rsidDel="00E474A7" w:rsidRDefault="00DB1522" w:rsidP="00DE23F9">
      <w:pPr>
        <w:ind w:firstLine="0"/>
        <w:rPr>
          <w:del w:id="1418" w:author="Autor"/>
        </w:rPr>
      </w:pPr>
      <w:del w:id="1419" w:author="Autor">
        <w:r w:rsidRPr="00DB1522" w:rsidDel="00E474A7">
          <w:rPr>
            <w:color w:val="A31515"/>
            <w:lang w:val="en-US"/>
          </w:rPr>
          <w:delText xml:space="preserve">            </w:delText>
        </w:r>
        <w:r w:rsidRPr="00DB1522" w:rsidDel="00E474A7">
          <w:rPr>
            <w:color w:val="A31515"/>
          </w:rPr>
          <w:delText>AuxPoint.Zcap = Zcap</w:delText>
        </w:r>
      </w:del>
    </w:p>
    <w:p w14:paraId="7B5DCB13" w14:textId="44EE540A" w:rsidR="00DB1522" w:rsidRPr="00DB1522" w:rsidDel="00E474A7" w:rsidRDefault="00DB1522" w:rsidP="00DE23F9">
      <w:pPr>
        <w:ind w:firstLine="0"/>
        <w:rPr>
          <w:del w:id="1420" w:author="Autor"/>
        </w:rPr>
      </w:pPr>
    </w:p>
    <w:p w14:paraId="58447EEC" w14:textId="519506C6" w:rsidR="00DB1522" w:rsidRPr="00DB1522" w:rsidDel="00E474A7" w:rsidRDefault="00DB1522" w:rsidP="00DE23F9">
      <w:pPr>
        <w:ind w:firstLine="0"/>
        <w:rPr>
          <w:del w:id="1421" w:author="Autor"/>
        </w:rPr>
      </w:pPr>
      <w:del w:id="1422" w:author="Autor">
        <w:r w:rsidRPr="00DB1522" w:rsidDel="00E474A7">
          <w:rPr>
            <w:color w:val="A31515"/>
          </w:rPr>
          <w:delText xml:space="preserve">            # Coordenadas auxiliares geodesic</w:delText>
        </w:r>
      </w:del>
    </w:p>
    <w:p w14:paraId="56C61300" w14:textId="0F2CFAD9" w:rsidR="00DB1522" w:rsidRPr="00DB1522" w:rsidDel="00E474A7" w:rsidRDefault="00DB1522" w:rsidP="00DE23F9">
      <w:pPr>
        <w:ind w:firstLine="0"/>
        <w:rPr>
          <w:del w:id="1423" w:author="Autor"/>
          <w:lang w:val="en-US"/>
        </w:rPr>
      </w:pPr>
      <w:del w:id="1424" w:author="Autor">
        <w:r w:rsidRPr="00DB1522" w:rsidDel="00E474A7">
          <w:rPr>
            <w:color w:val="A31515"/>
          </w:rPr>
          <w:delText xml:space="preserve">            </w:delText>
        </w:r>
        <w:r w:rsidRPr="00DB1522" w:rsidDel="00E474A7">
          <w:rPr>
            <w:color w:val="A31515"/>
            <w:lang w:val="en-US"/>
          </w:rPr>
          <w:delText>AuxPoint.Lat = 0</w:delText>
        </w:r>
      </w:del>
    </w:p>
    <w:p w14:paraId="07D3DD17" w14:textId="54F4D32A" w:rsidR="00DB1522" w:rsidRPr="00DB1522" w:rsidDel="00E474A7" w:rsidRDefault="00DB1522" w:rsidP="00DE23F9">
      <w:pPr>
        <w:ind w:firstLine="0"/>
        <w:rPr>
          <w:del w:id="1425" w:author="Autor"/>
          <w:lang w:val="en-US"/>
        </w:rPr>
      </w:pPr>
      <w:del w:id="1426" w:author="Autor">
        <w:r w:rsidRPr="00DB1522" w:rsidDel="00E474A7">
          <w:rPr>
            <w:color w:val="A31515"/>
            <w:lang w:val="en-US"/>
          </w:rPr>
          <w:delText xml:space="preserve">            AuxPoint.Lon = lon</w:delText>
        </w:r>
      </w:del>
    </w:p>
    <w:p w14:paraId="65D57905" w14:textId="2B32D95B" w:rsidR="00DB1522" w:rsidRPr="00DB1522" w:rsidDel="00E474A7" w:rsidRDefault="00DB1522" w:rsidP="00DE23F9">
      <w:pPr>
        <w:ind w:firstLine="0"/>
        <w:rPr>
          <w:del w:id="1427" w:author="Autor"/>
          <w:lang w:val="en-US"/>
        </w:rPr>
      </w:pPr>
      <w:del w:id="1428" w:author="Autor">
        <w:r w:rsidRPr="00DB1522" w:rsidDel="00E474A7">
          <w:rPr>
            <w:color w:val="A31515"/>
            <w:lang w:val="en-US"/>
          </w:rPr>
          <w:delText xml:space="preserve">            """</w:delText>
        </w:r>
      </w:del>
    </w:p>
    <w:p w14:paraId="4990A176" w14:textId="58C94D1A" w:rsidR="00DB1522" w:rsidRPr="00DB1522" w:rsidDel="00E474A7" w:rsidRDefault="00DB1522" w:rsidP="00DE23F9">
      <w:pPr>
        <w:ind w:firstLine="0"/>
        <w:rPr>
          <w:del w:id="1429" w:author="Autor"/>
          <w:lang w:val="en-US"/>
        </w:rPr>
      </w:pPr>
    </w:p>
    <w:p w14:paraId="4C8F143E" w14:textId="5EA4F4EC" w:rsidR="00DB1522" w:rsidRPr="00DB1522" w:rsidDel="00E474A7" w:rsidRDefault="00DB1522" w:rsidP="00DE23F9">
      <w:pPr>
        <w:ind w:firstLine="0"/>
        <w:rPr>
          <w:del w:id="1430" w:author="Autor"/>
          <w:lang w:val="en-US"/>
        </w:rPr>
      </w:pPr>
      <w:del w:id="1431" w:author="Autor">
        <w:r w:rsidRPr="00DB1522" w:rsidDel="00E474A7">
          <w:rPr>
            <w:lang w:val="en-US"/>
          </w:rPr>
          <w:delText xml:space="preserve">            dist1 = </w:delText>
        </w:r>
        <w:r w:rsidRPr="00DB1522" w:rsidDel="00E474A7">
          <w:rPr>
            <w:color w:val="0000FF"/>
            <w:lang w:val="en-US"/>
          </w:rPr>
          <w:delText>self</w:delText>
        </w:r>
        <w:r w:rsidRPr="00DB1522" w:rsidDel="00E474A7">
          <w:rPr>
            <w:lang w:val="en-US"/>
          </w:rPr>
          <w:delText>.__calcDist(Pwall, AuxPoint)</w:delText>
        </w:r>
      </w:del>
    </w:p>
    <w:p w14:paraId="28086957" w14:textId="7954DDD1" w:rsidR="00DB1522" w:rsidRPr="00DB1522" w:rsidDel="00E474A7" w:rsidRDefault="00DB1522" w:rsidP="00DE23F9">
      <w:pPr>
        <w:ind w:firstLine="0"/>
        <w:rPr>
          <w:del w:id="1432" w:author="Autor"/>
          <w:lang w:val="en-US"/>
        </w:rPr>
      </w:pPr>
    </w:p>
    <w:p w14:paraId="65BDE7C6" w14:textId="1DACF3C8" w:rsidR="00DB1522" w:rsidRPr="00DB1522" w:rsidDel="00E474A7" w:rsidRDefault="00DB1522" w:rsidP="00DE23F9">
      <w:pPr>
        <w:ind w:firstLine="0"/>
        <w:rPr>
          <w:del w:id="1433" w:author="Autor"/>
          <w:lang w:val="en-US"/>
        </w:rPr>
      </w:pPr>
      <w:del w:id="1434" w:author="Autor">
        <w:r w:rsidRPr="00DB1522" w:rsidDel="00E474A7">
          <w:rPr>
            <w:lang w:val="en-US"/>
          </w:rPr>
          <w:delText xml:space="preserve">            AuxPoint.SetOnCap(</w:delText>
        </w:r>
        <w:r w:rsidRPr="00DB1522" w:rsidDel="00E474A7">
          <w:rPr>
            <w:color w:val="0000FF"/>
            <w:lang w:val="en-US"/>
          </w:rPr>
          <w:delText>True</w:delText>
        </w:r>
        <w:r w:rsidRPr="00DB1522" w:rsidDel="00E474A7">
          <w:rPr>
            <w:lang w:val="en-US"/>
          </w:rPr>
          <w:delText>)</w:delText>
        </w:r>
      </w:del>
    </w:p>
    <w:p w14:paraId="41718779" w14:textId="0F11074A" w:rsidR="00DB1522" w:rsidRPr="00DB1522" w:rsidDel="00E474A7" w:rsidRDefault="00DB1522" w:rsidP="00DE23F9">
      <w:pPr>
        <w:ind w:firstLine="0"/>
        <w:rPr>
          <w:del w:id="1435" w:author="Autor"/>
          <w:lang w:val="en-US"/>
        </w:rPr>
      </w:pPr>
    </w:p>
    <w:p w14:paraId="3B67000E" w14:textId="5B3FC9B7" w:rsidR="00DB1522" w:rsidRPr="00DB1522" w:rsidDel="00E474A7" w:rsidRDefault="00DB1522" w:rsidP="00DE23F9">
      <w:pPr>
        <w:ind w:firstLine="0"/>
        <w:rPr>
          <w:del w:id="1436" w:author="Autor"/>
          <w:lang w:val="en-US"/>
        </w:rPr>
      </w:pPr>
      <w:del w:id="1437" w:author="Autor">
        <w:r w:rsidRPr="00DB1522" w:rsidDel="00E474A7">
          <w:rPr>
            <w:lang w:val="en-US"/>
          </w:rPr>
          <w:delText xml:space="preserve">            dist2 = </w:delText>
        </w:r>
        <w:r w:rsidRPr="00DB1522" w:rsidDel="00E474A7">
          <w:rPr>
            <w:color w:val="0000FF"/>
            <w:lang w:val="en-US"/>
          </w:rPr>
          <w:delText>self</w:delText>
        </w:r>
        <w:r w:rsidRPr="00DB1522" w:rsidDel="00E474A7">
          <w:rPr>
            <w:lang w:val="en-US"/>
          </w:rPr>
          <w:delText>.__calcDist(AuxPoint, Pcap)</w:delText>
        </w:r>
      </w:del>
    </w:p>
    <w:p w14:paraId="7979DD6B" w14:textId="392A5151" w:rsidR="00DB1522" w:rsidRPr="00DB1522" w:rsidDel="00E474A7" w:rsidRDefault="00DB1522" w:rsidP="00DE23F9">
      <w:pPr>
        <w:ind w:firstLine="0"/>
        <w:rPr>
          <w:del w:id="1438" w:author="Autor"/>
          <w:lang w:val="en-US"/>
        </w:rPr>
      </w:pPr>
    </w:p>
    <w:p w14:paraId="533044E3" w14:textId="33D45183" w:rsidR="00DB1522" w:rsidRPr="00DB1522" w:rsidDel="00E474A7" w:rsidRDefault="00DB1522" w:rsidP="00DE23F9">
      <w:pPr>
        <w:ind w:firstLine="0"/>
        <w:rPr>
          <w:del w:id="1439" w:author="Autor"/>
          <w:lang w:val="en-US"/>
        </w:rPr>
      </w:pPr>
      <w:del w:id="1440" w:author="Autor">
        <w:r w:rsidRPr="00DB1522" w:rsidDel="00E474A7">
          <w:rPr>
            <w:lang w:val="en-US"/>
          </w:rPr>
          <w:delText xml:space="preserve">            totalDist = dist1 + dist2</w:delText>
        </w:r>
      </w:del>
    </w:p>
    <w:p w14:paraId="7DCF8B68" w14:textId="0E3FEF7C" w:rsidR="00DB1522" w:rsidRPr="00DB1522" w:rsidDel="00E474A7" w:rsidRDefault="00DB1522" w:rsidP="00DE23F9">
      <w:pPr>
        <w:ind w:firstLine="0"/>
        <w:rPr>
          <w:del w:id="1441" w:author="Autor"/>
          <w:lang w:val="en-US"/>
        </w:rPr>
      </w:pPr>
      <w:del w:id="1442"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totalDist</w:delText>
        </w:r>
      </w:del>
    </w:p>
    <w:p w14:paraId="1E2417E8" w14:textId="45D31D05" w:rsidR="00DB1522" w:rsidRPr="00DB1522" w:rsidDel="00E474A7" w:rsidRDefault="00DB1522" w:rsidP="00DE23F9">
      <w:pPr>
        <w:ind w:firstLine="0"/>
        <w:rPr>
          <w:del w:id="1443" w:author="Autor"/>
          <w:lang w:val="en-US"/>
        </w:rPr>
      </w:pPr>
    </w:p>
    <w:p w14:paraId="69B5F453" w14:textId="48615CE6" w:rsidR="00DB1522" w:rsidRPr="00DB1522" w:rsidDel="00E474A7" w:rsidRDefault="00DB1522" w:rsidP="00DE23F9">
      <w:pPr>
        <w:ind w:firstLine="0"/>
        <w:rPr>
          <w:del w:id="1444" w:author="Autor"/>
          <w:lang w:val="en-US"/>
        </w:rPr>
      </w:pPr>
      <w:del w:id="1445" w:author="Autor">
        <w:r w:rsidRPr="00DB1522" w:rsidDel="00E474A7">
          <w:rPr>
            <w:lang w:val="en-US"/>
          </w:rPr>
          <w:delText xml:space="preserve">        InitGuess = opt.brute(</w:delText>
        </w:r>
      </w:del>
    </w:p>
    <w:p w14:paraId="046AF437" w14:textId="18EBF161" w:rsidR="00DB1522" w:rsidRPr="00702236" w:rsidDel="00E474A7" w:rsidRDefault="00DB1522" w:rsidP="00DE23F9">
      <w:pPr>
        <w:ind w:firstLine="0"/>
        <w:rPr>
          <w:del w:id="1446" w:author="Autor"/>
          <w:lang w:val="en-US"/>
        </w:rPr>
      </w:pPr>
      <w:del w:id="1447" w:author="Autor">
        <w:r w:rsidRPr="00DB1522" w:rsidDel="00E474A7">
          <w:rPr>
            <w:lang w:val="en-US"/>
          </w:rPr>
          <w:delText xml:space="preserve">            </w:delText>
        </w:r>
        <w:r w:rsidRPr="00702236" w:rsidDel="00E474A7">
          <w:rPr>
            <w:lang w:val="en-US"/>
          </w:rPr>
          <w:delText>CalcWallToCap, ((</w:delText>
        </w:r>
        <w:r w:rsidRPr="00702236" w:rsidDel="00E474A7">
          <w:rPr>
            <w:color w:val="09885A"/>
            <w:lang w:val="en-US"/>
          </w:rPr>
          <w:delText>0</w:delText>
        </w:r>
        <w:r w:rsidRPr="00702236" w:rsidDel="00E474A7">
          <w:rPr>
            <w:lang w:val="en-US"/>
          </w:rPr>
          <w:delText xml:space="preserve">, m.pi * </w:delText>
        </w:r>
        <w:r w:rsidRPr="00702236" w:rsidDel="00E474A7">
          <w:rPr>
            <w:color w:val="0000FF"/>
            <w:lang w:val="en-US"/>
          </w:rPr>
          <w:delText>self</w:delText>
        </w:r>
        <w:r w:rsidRPr="00702236" w:rsidDel="00E474A7">
          <w:rPr>
            <w:lang w:val="en-US"/>
          </w:rPr>
          <w:delText xml:space="preserve">.diameter),), </w:delText>
        </w:r>
        <w:r w:rsidRPr="00702236" w:rsidDel="00E474A7">
          <w:rPr>
            <w:color w:val="001080"/>
            <w:lang w:val="en-US"/>
          </w:rPr>
          <w:delText>Ns</w:delText>
        </w:r>
        <w:r w:rsidRPr="00702236" w:rsidDel="00E474A7">
          <w:rPr>
            <w:lang w:val="en-US"/>
          </w:rPr>
          <w:delText>=</w:delText>
        </w:r>
        <w:r w:rsidRPr="00702236" w:rsidDel="00E474A7">
          <w:rPr>
            <w:color w:val="09885A"/>
            <w:lang w:val="en-US"/>
          </w:rPr>
          <w:delText>6</w:delText>
        </w:r>
        <w:r w:rsidRPr="00702236" w:rsidDel="00E474A7">
          <w:rPr>
            <w:lang w:val="en-US"/>
          </w:rPr>
          <w:delText>)</w:delText>
        </w:r>
      </w:del>
    </w:p>
    <w:p w14:paraId="16279037" w14:textId="1B057F39" w:rsidR="00DB1522" w:rsidRPr="00DB1522" w:rsidDel="00E474A7" w:rsidRDefault="00DB1522" w:rsidP="00DE23F9">
      <w:pPr>
        <w:ind w:firstLine="0"/>
        <w:rPr>
          <w:del w:id="1448" w:author="Autor"/>
          <w:lang w:val="en-US"/>
        </w:rPr>
      </w:pPr>
      <w:del w:id="1449" w:author="Autor">
        <w:r w:rsidRPr="00702236" w:rsidDel="00E474A7">
          <w:rPr>
            <w:lang w:val="en-US"/>
          </w:rPr>
          <w:delText xml:space="preserve">        </w:delText>
        </w:r>
        <w:r w:rsidRPr="00DB1522" w:rsidDel="00E474A7">
          <w:rPr>
            <w:lang w:val="en-US"/>
          </w:rPr>
          <w:delText>FinalSearch = opt.minimize(</w:delText>
        </w:r>
      </w:del>
    </w:p>
    <w:p w14:paraId="06D4443B" w14:textId="001396AE" w:rsidR="00DB1522" w:rsidRPr="00DB1522" w:rsidDel="00E474A7" w:rsidRDefault="00DB1522" w:rsidP="00DE23F9">
      <w:pPr>
        <w:ind w:firstLine="0"/>
        <w:rPr>
          <w:del w:id="1450" w:author="Autor"/>
          <w:lang w:val="en-US"/>
        </w:rPr>
      </w:pPr>
      <w:del w:id="1451" w:author="Autor">
        <w:r w:rsidRPr="00DB1522" w:rsidDel="00E474A7">
          <w:rPr>
            <w:lang w:val="en-US"/>
          </w:rPr>
          <w:delText xml:space="preserve">            CalcWallToCap, </w:delText>
        </w:r>
        <w:r w:rsidRPr="00DB1522" w:rsidDel="00E474A7">
          <w:rPr>
            <w:color w:val="001080"/>
            <w:lang w:val="en-US"/>
          </w:rPr>
          <w:delText>x0</w:delText>
        </w:r>
        <w:r w:rsidRPr="00DB1522" w:rsidDel="00E474A7">
          <w:rPr>
            <w:lang w:val="en-US"/>
          </w:rPr>
          <w:delText xml:space="preserve">=InitGuess, </w:delText>
        </w:r>
        <w:r w:rsidRPr="00DB1522" w:rsidDel="00E474A7">
          <w:rPr>
            <w:color w:val="001080"/>
            <w:lang w:val="en-US"/>
          </w:rPr>
          <w:delText>method</w:delText>
        </w:r>
        <w:r w:rsidRPr="00DB1522" w:rsidDel="00E474A7">
          <w:rPr>
            <w:lang w:val="en-US"/>
          </w:rPr>
          <w:delText>=</w:delText>
        </w:r>
        <w:r w:rsidRPr="00DB1522" w:rsidDel="00E474A7">
          <w:rPr>
            <w:color w:val="A31515"/>
            <w:lang w:val="en-US"/>
          </w:rPr>
          <w:delText>"BFGS"</w:delText>
        </w:r>
        <w:r w:rsidRPr="00DB1522" w:rsidDel="00E474A7">
          <w:rPr>
            <w:lang w:val="en-US"/>
          </w:rPr>
          <w:delText xml:space="preserve">, </w:delText>
        </w:r>
        <w:r w:rsidRPr="00DB1522" w:rsidDel="00E474A7">
          <w:rPr>
            <w:color w:val="001080"/>
            <w:lang w:val="en-US"/>
          </w:rPr>
          <w:delText>options</w:delText>
        </w:r>
        <w:r w:rsidRPr="00DB1522" w:rsidDel="00E474A7">
          <w:rPr>
            <w:lang w:val="en-US"/>
          </w:rPr>
          <w:delText>={</w:delText>
        </w:r>
        <w:r w:rsidRPr="00DB1522" w:rsidDel="00E474A7">
          <w:rPr>
            <w:color w:val="A31515"/>
            <w:lang w:val="en-US"/>
          </w:rPr>
          <w:delText>'maxiter'</w:delText>
        </w:r>
        <w:r w:rsidRPr="00DB1522" w:rsidDel="00E474A7">
          <w:rPr>
            <w:lang w:val="en-US"/>
          </w:rPr>
          <w:delText xml:space="preserve">: </w:delText>
        </w:r>
        <w:r w:rsidRPr="00DB1522" w:rsidDel="00E474A7">
          <w:rPr>
            <w:color w:val="09885A"/>
            <w:lang w:val="en-US"/>
          </w:rPr>
          <w:delText>5</w:delText>
        </w:r>
        <w:r w:rsidRPr="00DB1522" w:rsidDel="00E474A7">
          <w:rPr>
            <w:lang w:val="en-US"/>
          </w:rPr>
          <w:delText>})</w:delText>
        </w:r>
      </w:del>
    </w:p>
    <w:p w14:paraId="184A5265" w14:textId="0071DA78" w:rsidR="00DB1522" w:rsidRPr="00DB1522" w:rsidDel="00E474A7" w:rsidRDefault="00DB1522" w:rsidP="00DE23F9">
      <w:pPr>
        <w:ind w:firstLine="0"/>
        <w:rPr>
          <w:del w:id="1452" w:author="Autor"/>
          <w:lang w:val="en-US"/>
        </w:rPr>
      </w:pPr>
      <w:del w:id="1453" w:author="Autor">
        <w:r w:rsidRPr="00DB1522" w:rsidDel="00E474A7">
          <w:rPr>
            <w:lang w:val="en-US"/>
          </w:rPr>
          <w:delText xml:space="preserve">        </w:delText>
        </w:r>
        <w:r w:rsidRPr="00DB1522" w:rsidDel="00E474A7">
          <w:rPr>
            <w:color w:val="008000"/>
            <w:lang w:val="en-US"/>
          </w:rPr>
          <w:delText># print(FinalSearch) -- Resultado da minimização</w:delText>
        </w:r>
      </w:del>
    </w:p>
    <w:p w14:paraId="7647A0B0" w14:textId="01FC3610" w:rsidR="00DB1522" w:rsidRPr="00DB1522" w:rsidDel="00E474A7" w:rsidRDefault="00DB1522" w:rsidP="00DE23F9">
      <w:pPr>
        <w:ind w:firstLine="0"/>
        <w:rPr>
          <w:del w:id="1454" w:author="Autor"/>
          <w:lang w:val="en-US"/>
        </w:rPr>
      </w:pPr>
      <w:del w:id="1455" w:author="Autor">
        <w:r w:rsidRPr="00DB1522" w:rsidDel="00E474A7">
          <w:rPr>
            <w:lang w:val="en-US"/>
          </w:rPr>
          <w:delText xml:space="preserve">        dist = FinalSearch.get(</w:delText>
        </w:r>
        <w:r w:rsidRPr="00DB1522" w:rsidDel="00E474A7">
          <w:rPr>
            <w:color w:val="A31515"/>
            <w:lang w:val="en-US"/>
          </w:rPr>
          <w:delText>"fun"</w:delText>
        </w:r>
        <w:r w:rsidRPr="00DB1522" w:rsidDel="00E474A7">
          <w:rPr>
            <w:lang w:val="en-US"/>
          </w:rPr>
          <w:delText>)</w:delText>
        </w:r>
      </w:del>
    </w:p>
    <w:p w14:paraId="34EC8263" w14:textId="43B2BB1C" w:rsidR="00DB1522" w:rsidRPr="00DB1522" w:rsidDel="00E474A7" w:rsidRDefault="00DB1522" w:rsidP="00DE23F9">
      <w:pPr>
        <w:ind w:firstLine="0"/>
        <w:rPr>
          <w:del w:id="1456" w:author="Autor"/>
          <w:lang w:val="en-US"/>
        </w:rPr>
      </w:pPr>
    </w:p>
    <w:p w14:paraId="7052F2F1" w14:textId="5BB69C5D" w:rsidR="00DB1522" w:rsidRPr="00DB1522" w:rsidDel="00E474A7" w:rsidRDefault="00DB1522" w:rsidP="00DE23F9">
      <w:pPr>
        <w:ind w:firstLine="0"/>
        <w:rPr>
          <w:del w:id="1457" w:author="Autor"/>
          <w:lang w:val="en-US"/>
        </w:rPr>
      </w:pPr>
      <w:del w:id="1458"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393F05BB" w14:textId="07997F12" w:rsidR="00DB1522" w:rsidRPr="00DB1522" w:rsidDel="00E474A7" w:rsidRDefault="00DB1522" w:rsidP="00DE23F9">
      <w:pPr>
        <w:ind w:firstLine="0"/>
        <w:rPr>
          <w:del w:id="1459" w:author="Autor"/>
          <w:lang w:val="en-US"/>
        </w:rPr>
      </w:pPr>
    </w:p>
    <w:p w14:paraId="41CBAC47" w14:textId="1D99F7C3" w:rsidR="00DB1522" w:rsidRPr="00DB1522" w:rsidDel="00E474A7" w:rsidRDefault="00DB1522" w:rsidP="00DE23F9">
      <w:pPr>
        <w:ind w:firstLine="0"/>
        <w:rPr>
          <w:del w:id="1460" w:author="Autor"/>
          <w:lang w:val="en-US"/>
        </w:rPr>
      </w:pPr>
      <w:del w:id="146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__DistCaptoCap</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Psup</w:delText>
        </w:r>
        <w:r w:rsidRPr="00DB1522" w:rsidDel="00E474A7">
          <w:rPr>
            <w:lang w:val="en-US"/>
          </w:rPr>
          <w:delText xml:space="preserve">, </w:delText>
        </w:r>
        <w:r w:rsidRPr="00DB1522" w:rsidDel="00E474A7">
          <w:rPr>
            <w:color w:val="001080"/>
            <w:lang w:val="en-US"/>
          </w:rPr>
          <w:delText>Pinf</w:delText>
        </w:r>
        <w:r w:rsidRPr="00DB1522" w:rsidDel="00E474A7">
          <w:rPr>
            <w:lang w:val="en-US"/>
          </w:rPr>
          <w:delText>):</w:delText>
        </w:r>
      </w:del>
    </w:p>
    <w:p w14:paraId="3D9CF55D" w14:textId="1EDE574C" w:rsidR="00DB1522" w:rsidRPr="00DB1522" w:rsidDel="00E474A7" w:rsidRDefault="00DB1522" w:rsidP="00DE23F9">
      <w:pPr>
        <w:ind w:firstLine="0"/>
        <w:rPr>
          <w:del w:id="1462" w:author="Autor"/>
          <w:lang w:val="en-US"/>
        </w:rPr>
      </w:pPr>
      <w:del w:id="1463" w:author="Autor">
        <w:r w:rsidRPr="00DB1522" w:rsidDel="00E474A7">
          <w:rPr>
            <w:lang w:val="en-US"/>
          </w:rPr>
          <w:delText xml:space="preserve">        AuxPoint1 = VesselPoint(</w:delText>
        </w:r>
        <w:r w:rsidRPr="00DB1522" w:rsidDel="00E474A7">
          <w:rPr>
            <w:color w:val="09885A"/>
            <w:lang w:val="en-US"/>
          </w:rPr>
          <w:delText>0.0</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.height, -</w:delText>
        </w:r>
        <w:r w:rsidRPr="00DB1522" w:rsidDel="00E474A7">
          <w:rPr>
            <w:color w:val="09885A"/>
            <w:lang w:val="en-US"/>
          </w:rPr>
          <w:delText>2</w:delText>
        </w:r>
        <w:r w:rsidRPr="00DB1522" w:rsidDel="00E474A7">
          <w:rPr>
            <w:lang w:val="en-US"/>
          </w:rPr>
          <w:delText>)</w:delText>
        </w:r>
      </w:del>
    </w:p>
    <w:p w14:paraId="497DB4E5" w14:textId="69B4F062" w:rsidR="00DB1522" w:rsidRPr="00DB1522" w:rsidDel="00E474A7" w:rsidRDefault="00DB1522" w:rsidP="00DE23F9">
      <w:pPr>
        <w:ind w:firstLine="0"/>
        <w:rPr>
          <w:del w:id="1464" w:author="Autor"/>
          <w:lang w:val="en-US"/>
        </w:rPr>
      </w:pPr>
      <w:del w:id="1465" w:author="Autor">
        <w:r w:rsidRPr="00DB1522" w:rsidDel="00E474A7">
          <w:rPr>
            <w:lang w:val="en-US"/>
          </w:rPr>
          <w:delText xml:space="preserve">        AuxPoint2 = VesselPoint(</w:delText>
        </w:r>
        <w:r w:rsidRPr="00DB1522" w:rsidDel="00E474A7">
          <w:rPr>
            <w:color w:val="09885A"/>
            <w:lang w:val="en-US"/>
          </w:rPr>
          <w:delText>0.0</w:delText>
        </w:r>
        <w:r w:rsidRPr="00DB1522" w:rsidDel="00E474A7">
          <w:rPr>
            <w:lang w:val="en-US"/>
          </w:rPr>
          <w:delText xml:space="preserve">, </w:delText>
        </w:r>
        <w:r w:rsidRPr="00DB1522" w:rsidDel="00E474A7">
          <w:rPr>
            <w:color w:val="09885A"/>
            <w:lang w:val="en-US"/>
          </w:rPr>
          <w:delText>0.0</w:delText>
        </w:r>
        <w:r w:rsidRPr="00DB1522" w:rsidDel="00E474A7">
          <w:rPr>
            <w:lang w:val="en-US"/>
          </w:rPr>
          <w:delText>, -</w:delText>
        </w:r>
        <w:r w:rsidRPr="00DB1522" w:rsidDel="00E474A7">
          <w:rPr>
            <w:color w:val="09885A"/>
            <w:lang w:val="en-US"/>
          </w:rPr>
          <w:delText>2</w:delText>
        </w:r>
        <w:r w:rsidRPr="00DB1522" w:rsidDel="00E474A7">
          <w:rPr>
            <w:lang w:val="en-US"/>
          </w:rPr>
          <w:delText>)</w:delText>
        </w:r>
      </w:del>
    </w:p>
    <w:p w14:paraId="7691934C" w14:textId="5D76C5A7" w:rsidR="00DB1522" w:rsidRPr="00DB1522" w:rsidDel="00E474A7" w:rsidRDefault="00DB1522" w:rsidP="00DE23F9">
      <w:pPr>
        <w:ind w:firstLine="0"/>
        <w:rPr>
          <w:del w:id="1466" w:author="Autor"/>
          <w:lang w:val="en-US"/>
        </w:rPr>
      </w:pPr>
    </w:p>
    <w:p w14:paraId="49CCD035" w14:textId="0C9C0D8A" w:rsidR="00DB1522" w:rsidRPr="00702236" w:rsidDel="00E474A7" w:rsidRDefault="00DB1522" w:rsidP="00DE23F9">
      <w:pPr>
        <w:ind w:firstLine="0"/>
        <w:rPr>
          <w:del w:id="1467" w:author="Autor"/>
        </w:rPr>
      </w:pPr>
      <w:del w:id="1468" w:author="Autor">
        <w:r w:rsidRPr="00DB1522" w:rsidDel="00E474A7">
          <w:rPr>
            <w:lang w:val="en-US"/>
          </w:rPr>
          <w:delText xml:space="preserve">        </w:delText>
        </w:r>
        <w:r w:rsidRPr="00702236" w:rsidDel="00E474A7">
          <w:rPr>
            <w:color w:val="0000FF"/>
          </w:rPr>
          <w:delText>def</w:delText>
        </w:r>
        <w:r w:rsidRPr="00702236" w:rsidDel="00E474A7">
          <w:delText xml:space="preserve"> </w:delText>
        </w:r>
        <w:r w:rsidRPr="00702236" w:rsidDel="00E474A7">
          <w:rPr>
            <w:color w:val="795E26"/>
          </w:rPr>
          <w:delText>CalcCaptoCap</w:delText>
        </w:r>
        <w:r w:rsidRPr="00702236" w:rsidDel="00E474A7">
          <w:delText>(</w:delText>
        </w:r>
        <w:r w:rsidRPr="00702236" w:rsidDel="00E474A7">
          <w:rPr>
            <w:color w:val="001080"/>
          </w:rPr>
          <w:delText>Xaux</w:delText>
        </w:r>
        <w:r w:rsidRPr="00702236" w:rsidDel="00E474A7">
          <w:delText>):</w:delText>
        </w:r>
      </w:del>
    </w:p>
    <w:p w14:paraId="515C55FF" w14:textId="7D757A65" w:rsidR="00DB1522" w:rsidRPr="00DB1522" w:rsidDel="00E474A7" w:rsidRDefault="00DB1522" w:rsidP="00DE23F9">
      <w:pPr>
        <w:ind w:firstLine="0"/>
        <w:rPr>
          <w:del w:id="1469" w:author="Autor"/>
        </w:rPr>
      </w:pPr>
      <w:del w:id="1470" w:author="Autor">
        <w:r w:rsidRPr="00702236" w:rsidDel="00E474A7">
          <w:delText xml:space="preserve">            </w:delText>
        </w:r>
        <w:r w:rsidRPr="00DB1522" w:rsidDel="00E474A7">
          <w:rPr>
            <w:color w:val="A31515"/>
          </w:rPr>
          <w:delText>"""[Função para calcular a distância entre pontos em tampos opostos]</w:delText>
        </w:r>
      </w:del>
    </w:p>
    <w:p w14:paraId="5E5C022F" w14:textId="1EE56B3B" w:rsidR="00DB1522" w:rsidRPr="00DB1522" w:rsidDel="00E474A7" w:rsidRDefault="00DB1522" w:rsidP="00DE23F9">
      <w:pPr>
        <w:ind w:firstLine="0"/>
        <w:rPr>
          <w:del w:id="1471" w:author="Autor"/>
        </w:rPr>
      </w:pPr>
    </w:p>
    <w:p w14:paraId="0ACCAA28" w14:textId="1DAFC986" w:rsidR="00DB1522" w:rsidRPr="00DB1522" w:rsidDel="00E474A7" w:rsidRDefault="00DB1522" w:rsidP="00DE23F9">
      <w:pPr>
        <w:ind w:firstLine="0"/>
        <w:rPr>
          <w:del w:id="1472" w:author="Autor"/>
        </w:rPr>
      </w:pPr>
      <w:del w:id="1473" w:author="Autor">
        <w:r w:rsidRPr="00DB1522" w:rsidDel="00E474A7">
          <w:rPr>
            <w:color w:val="A31515"/>
          </w:rPr>
          <w:delText xml:space="preserve">            Arguments:</w:delText>
        </w:r>
      </w:del>
    </w:p>
    <w:p w14:paraId="68A87547" w14:textId="625CFA75" w:rsidR="00DB1522" w:rsidRPr="00DB1522" w:rsidDel="00E474A7" w:rsidRDefault="00DB1522" w:rsidP="00DE23F9">
      <w:pPr>
        <w:ind w:firstLine="0"/>
        <w:rPr>
          <w:del w:id="1474" w:author="Autor"/>
        </w:rPr>
      </w:pPr>
      <w:del w:id="1475" w:author="Autor">
        <w:r w:rsidRPr="00DB1522" w:rsidDel="00E474A7">
          <w:rPr>
            <w:color w:val="A31515"/>
          </w:rPr>
          <w:delText xml:space="preserve">                Xaux {[float array]} -- [vetor com as coordenadas x dos pontos auxiliares]</w:delText>
        </w:r>
      </w:del>
    </w:p>
    <w:p w14:paraId="21A82034" w14:textId="240150D1" w:rsidR="00DB1522" w:rsidRPr="00DB1522" w:rsidDel="00E474A7" w:rsidRDefault="00DB1522" w:rsidP="00DE23F9">
      <w:pPr>
        <w:ind w:firstLine="0"/>
        <w:rPr>
          <w:del w:id="1476" w:author="Autor"/>
        </w:rPr>
      </w:pPr>
    </w:p>
    <w:p w14:paraId="49E82496" w14:textId="7498CC6B" w:rsidR="00DB1522" w:rsidRPr="00DB1522" w:rsidDel="00E474A7" w:rsidRDefault="00DB1522" w:rsidP="00DE23F9">
      <w:pPr>
        <w:ind w:firstLine="0"/>
        <w:rPr>
          <w:del w:id="1477" w:author="Autor"/>
        </w:rPr>
      </w:pPr>
      <w:del w:id="1478" w:author="Autor">
        <w:r w:rsidRPr="00DB1522" w:rsidDel="00E474A7">
          <w:rPr>
            <w:color w:val="A31515"/>
          </w:rPr>
          <w:delText xml:space="preserve">            Returns:</w:delText>
        </w:r>
      </w:del>
    </w:p>
    <w:p w14:paraId="69D06316" w14:textId="4F1F22C2" w:rsidR="00DB1522" w:rsidRPr="00DB1522" w:rsidDel="00E474A7" w:rsidRDefault="00DB1522" w:rsidP="00DE23F9">
      <w:pPr>
        <w:ind w:firstLine="0"/>
        <w:rPr>
          <w:del w:id="1479" w:author="Autor"/>
        </w:rPr>
      </w:pPr>
      <w:del w:id="1480" w:author="Autor">
        <w:r w:rsidRPr="00DB1522" w:rsidDel="00E474A7">
          <w:rPr>
            <w:color w:val="A31515"/>
          </w:rPr>
          <w:delText xml:space="preserve">                [dist] -- [distância entre os pontos]</w:delText>
        </w:r>
      </w:del>
    </w:p>
    <w:p w14:paraId="7A761F9A" w14:textId="5C754F7A" w:rsidR="00DB1522" w:rsidRPr="00DB1522" w:rsidDel="00E474A7" w:rsidRDefault="00DB1522" w:rsidP="00DE23F9">
      <w:pPr>
        <w:ind w:firstLine="0"/>
        <w:rPr>
          <w:del w:id="1481" w:author="Autor"/>
          <w:lang w:val="en-US"/>
        </w:rPr>
      </w:pPr>
      <w:del w:id="1482" w:author="Autor">
        <w:r w:rsidRPr="00DB1522" w:rsidDel="00E474A7">
          <w:rPr>
            <w:color w:val="A31515"/>
          </w:rPr>
          <w:delText xml:space="preserve">            </w:delText>
        </w:r>
        <w:r w:rsidRPr="00DB1522" w:rsidDel="00E474A7">
          <w:rPr>
            <w:color w:val="A31515"/>
            <w:lang w:val="en-US"/>
          </w:rPr>
          <w:delText>"""</w:delText>
        </w:r>
      </w:del>
    </w:p>
    <w:p w14:paraId="20A74445" w14:textId="1B76EAD1" w:rsidR="00DB1522" w:rsidRPr="00DB1522" w:rsidDel="00E474A7" w:rsidRDefault="00DB1522" w:rsidP="00DE23F9">
      <w:pPr>
        <w:ind w:firstLine="0"/>
        <w:rPr>
          <w:del w:id="1483" w:author="Autor"/>
          <w:lang w:val="en-US"/>
        </w:rPr>
      </w:pPr>
    </w:p>
    <w:p w14:paraId="4BF2BF24" w14:textId="694EF5E2" w:rsidR="00DB1522" w:rsidRPr="00DB1522" w:rsidDel="00E474A7" w:rsidRDefault="00DB1522" w:rsidP="00DE23F9">
      <w:pPr>
        <w:ind w:firstLine="0"/>
        <w:rPr>
          <w:del w:id="1484" w:author="Autor"/>
          <w:lang w:val="en-US"/>
        </w:rPr>
      </w:pPr>
      <w:del w:id="1485" w:author="Autor">
        <w:r w:rsidRPr="00DB1522" w:rsidDel="00E474A7">
          <w:rPr>
            <w:lang w:val="en-US"/>
          </w:rPr>
          <w:delText xml:space="preserve">            AuxPoint1.SetXcord(Xaux[</w:delText>
        </w:r>
        <w:r w:rsidRPr="00DB1522" w:rsidDel="00E474A7">
          <w:rPr>
            <w:color w:val="09885A"/>
            <w:lang w:val="en-US"/>
          </w:rPr>
          <w:delText>0</w:delText>
        </w:r>
        <w:r w:rsidRPr="00DB1522" w:rsidDel="00E474A7">
          <w:rPr>
            <w:lang w:val="en-US"/>
          </w:rPr>
          <w:delText>])</w:delText>
        </w:r>
      </w:del>
    </w:p>
    <w:p w14:paraId="3A9BAB22" w14:textId="11BFDA00" w:rsidR="00DB1522" w:rsidRPr="00DB1522" w:rsidDel="00E474A7" w:rsidRDefault="00DB1522" w:rsidP="00DE23F9">
      <w:pPr>
        <w:ind w:firstLine="0"/>
        <w:rPr>
          <w:del w:id="1486" w:author="Autor"/>
          <w:lang w:val="en-US"/>
        </w:rPr>
      </w:pPr>
      <w:del w:id="1487" w:author="Autor">
        <w:r w:rsidRPr="00DB1522" w:rsidDel="00E474A7">
          <w:rPr>
            <w:lang w:val="en-US"/>
          </w:rPr>
          <w:delText xml:space="preserve">            AuxPoint2.SetXcord(Xaux[</w:delText>
        </w:r>
        <w:r w:rsidRPr="00DB1522" w:rsidDel="00E474A7">
          <w:rPr>
            <w:color w:val="09885A"/>
            <w:lang w:val="en-US"/>
          </w:rPr>
          <w:delText>1</w:delText>
        </w:r>
        <w:r w:rsidRPr="00DB1522" w:rsidDel="00E474A7">
          <w:rPr>
            <w:lang w:val="en-US"/>
          </w:rPr>
          <w:delText>])</w:delText>
        </w:r>
      </w:del>
    </w:p>
    <w:p w14:paraId="01011624" w14:textId="2E1C3454" w:rsidR="00DB1522" w:rsidRPr="00DB1522" w:rsidDel="00E474A7" w:rsidRDefault="00DB1522" w:rsidP="00DE23F9">
      <w:pPr>
        <w:ind w:firstLine="0"/>
        <w:rPr>
          <w:del w:id="1488" w:author="Autor"/>
          <w:lang w:val="en-US"/>
        </w:rPr>
      </w:pPr>
      <w:del w:id="148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.__AuxCoords(AuxPoint1)</w:delText>
        </w:r>
      </w:del>
    </w:p>
    <w:p w14:paraId="21BB0DF0" w14:textId="1E53817E" w:rsidR="00DB1522" w:rsidRPr="00DB1522" w:rsidDel="00E474A7" w:rsidRDefault="00DB1522" w:rsidP="00DE23F9">
      <w:pPr>
        <w:ind w:firstLine="0"/>
        <w:rPr>
          <w:del w:id="1490" w:author="Autor"/>
          <w:lang w:val="en-US"/>
        </w:rPr>
      </w:pPr>
      <w:del w:id="149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.__AuxCoords(AuxPoint2)</w:delText>
        </w:r>
      </w:del>
    </w:p>
    <w:p w14:paraId="20128622" w14:textId="474232CB" w:rsidR="00DB1522" w:rsidRPr="00DB1522" w:rsidDel="00E474A7" w:rsidRDefault="00DB1522" w:rsidP="00DE23F9">
      <w:pPr>
        <w:ind w:firstLine="0"/>
        <w:rPr>
          <w:del w:id="1492" w:author="Autor"/>
          <w:lang w:val="en-US"/>
        </w:rPr>
      </w:pPr>
      <w:del w:id="1493" w:author="Autor">
        <w:r w:rsidRPr="00DB1522" w:rsidDel="00E474A7">
          <w:rPr>
            <w:lang w:val="en-US"/>
          </w:rPr>
          <w:delText xml:space="preserve">            AuxPoint1.SetOnCap(</w:delText>
        </w:r>
        <w:r w:rsidRPr="00DB1522" w:rsidDel="00E474A7">
          <w:rPr>
            <w:color w:val="0000FF"/>
            <w:lang w:val="en-US"/>
          </w:rPr>
          <w:delText>True</w:delText>
        </w:r>
        <w:r w:rsidRPr="00DB1522" w:rsidDel="00E474A7">
          <w:rPr>
            <w:lang w:val="en-US"/>
          </w:rPr>
          <w:delText>)</w:delText>
        </w:r>
      </w:del>
    </w:p>
    <w:p w14:paraId="01B09272" w14:textId="35B8CA32" w:rsidR="00DB1522" w:rsidRPr="00DB1522" w:rsidDel="00E474A7" w:rsidRDefault="00DB1522" w:rsidP="00DE23F9">
      <w:pPr>
        <w:ind w:firstLine="0"/>
        <w:rPr>
          <w:del w:id="1494" w:author="Autor"/>
          <w:lang w:val="en-US"/>
        </w:rPr>
      </w:pPr>
      <w:del w:id="1495" w:author="Autor">
        <w:r w:rsidRPr="00DB1522" w:rsidDel="00E474A7">
          <w:rPr>
            <w:lang w:val="en-US"/>
          </w:rPr>
          <w:delText xml:space="preserve">            dist1 = </w:delText>
        </w:r>
        <w:r w:rsidRPr="00DB1522" w:rsidDel="00E474A7">
          <w:rPr>
            <w:color w:val="0000FF"/>
            <w:lang w:val="en-US"/>
          </w:rPr>
          <w:delText>self</w:delText>
        </w:r>
        <w:r w:rsidRPr="00DB1522" w:rsidDel="00E474A7">
          <w:rPr>
            <w:lang w:val="en-US"/>
          </w:rPr>
          <w:delText>.__calcDist(Psup, AuxPoint1)</w:delText>
        </w:r>
      </w:del>
    </w:p>
    <w:p w14:paraId="6DEED134" w14:textId="2B79BC42" w:rsidR="00DB1522" w:rsidRPr="00DB1522" w:rsidDel="00E474A7" w:rsidRDefault="00DB1522" w:rsidP="00DE23F9">
      <w:pPr>
        <w:ind w:firstLine="0"/>
        <w:rPr>
          <w:del w:id="1496" w:author="Autor"/>
          <w:lang w:val="en-US"/>
        </w:rPr>
      </w:pPr>
      <w:del w:id="1497" w:author="Autor">
        <w:r w:rsidRPr="00DB1522" w:rsidDel="00E474A7">
          <w:rPr>
            <w:lang w:val="en-US"/>
          </w:rPr>
          <w:delText xml:space="preserve">            AuxPoint1.SetOnCap(</w:delText>
        </w:r>
        <w:r w:rsidRPr="00DB1522" w:rsidDel="00E474A7">
          <w:rPr>
            <w:color w:val="0000FF"/>
            <w:lang w:val="en-US"/>
          </w:rPr>
          <w:delText>False</w:delText>
        </w:r>
        <w:r w:rsidRPr="00DB1522" w:rsidDel="00E474A7">
          <w:rPr>
            <w:lang w:val="en-US"/>
          </w:rPr>
          <w:delText>)</w:delText>
        </w:r>
      </w:del>
    </w:p>
    <w:p w14:paraId="7DDC9969" w14:textId="2072B1EB" w:rsidR="00DB1522" w:rsidRPr="00DB1522" w:rsidDel="00E474A7" w:rsidRDefault="00DB1522" w:rsidP="00DE23F9">
      <w:pPr>
        <w:ind w:firstLine="0"/>
        <w:rPr>
          <w:del w:id="1498" w:author="Autor"/>
          <w:lang w:val="en-US"/>
        </w:rPr>
      </w:pPr>
      <w:del w:id="1499" w:author="Autor">
        <w:r w:rsidRPr="00DB1522" w:rsidDel="00E474A7">
          <w:rPr>
            <w:lang w:val="en-US"/>
          </w:rPr>
          <w:delText xml:space="preserve">            AuxPoint2.SetOnCap(</w:delText>
        </w:r>
        <w:r w:rsidRPr="00DB1522" w:rsidDel="00E474A7">
          <w:rPr>
            <w:color w:val="0000FF"/>
            <w:lang w:val="en-US"/>
          </w:rPr>
          <w:delText>False</w:delText>
        </w:r>
        <w:r w:rsidRPr="00DB1522" w:rsidDel="00E474A7">
          <w:rPr>
            <w:lang w:val="en-US"/>
          </w:rPr>
          <w:delText>)</w:delText>
        </w:r>
      </w:del>
    </w:p>
    <w:p w14:paraId="12F63E78" w14:textId="47C77196" w:rsidR="00DB1522" w:rsidRPr="00DB1522" w:rsidDel="00E474A7" w:rsidRDefault="00DB1522" w:rsidP="00DE23F9">
      <w:pPr>
        <w:ind w:firstLine="0"/>
        <w:rPr>
          <w:del w:id="1500" w:author="Autor"/>
          <w:lang w:val="en-US"/>
        </w:rPr>
      </w:pPr>
      <w:del w:id="1501" w:author="Autor">
        <w:r w:rsidRPr="00DB1522" w:rsidDel="00E474A7">
          <w:rPr>
            <w:lang w:val="en-US"/>
          </w:rPr>
          <w:delText xml:space="preserve">            dist2 = </w:delText>
        </w:r>
        <w:r w:rsidRPr="00DB1522" w:rsidDel="00E474A7">
          <w:rPr>
            <w:color w:val="0000FF"/>
            <w:lang w:val="en-US"/>
          </w:rPr>
          <w:delText>self</w:delText>
        </w:r>
        <w:r w:rsidRPr="00DB1522" w:rsidDel="00E474A7">
          <w:rPr>
            <w:lang w:val="en-US"/>
          </w:rPr>
          <w:delText>.__calcDist(AuxPoint1, AuxPoint2)</w:delText>
        </w:r>
      </w:del>
    </w:p>
    <w:p w14:paraId="0BC735AC" w14:textId="7371BAD9" w:rsidR="00DB1522" w:rsidRPr="00DB1522" w:rsidDel="00E474A7" w:rsidRDefault="00DB1522" w:rsidP="00DE23F9">
      <w:pPr>
        <w:ind w:firstLine="0"/>
        <w:rPr>
          <w:del w:id="1502" w:author="Autor"/>
          <w:lang w:val="en-US"/>
        </w:rPr>
      </w:pPr>
      <w:del w:id="1503" w:author="Autor">
        <w:r w:rsidRPr="00DB1522" w:rsidDel="00E474A7">
          <w:rPr>
            <w:lang w:val="en-US"/>
          </w:rPr>
          <w:delText xml:space="preserve">            AuxPoint2.SetOnCap(</w:delText>
        </w:r>
        <w:r w:rsidRPr="00DB1522" w:rsidDel="00E474A7">
          <w:rPr>
            <w:color w:val="0000FF"/>
            <w:lang w:val="en-US"/>
          </w:rPr>
          <w:delText>True</w:delText>
        </w:r>
        <w:r w:rsidRPr="00DB1522" w:rsidDel="00E474A7">
          <w:rPr>
            <w:lang w:val="en-US"/>
          </w:rPr>
          <w:delText>)</w:delText>
        </w:r>
      </w:del>
    </w:p>
    <w:p w14:paraId="7462C42C" w14:textId="1CC457FD" w:rsidR="00DB1522" w:rsidRPr="00DB1522" w:rsidDel="00E474A7" w:rsidRDefault="00DB1522" w:rsidP="00DE23F9">
      <w:pPr>
        <w:ind w:firstLine="0"/>
        <w:rPr>
          <w:del w:id="1504" w:author="Autor"/>
          <w:lang w:val="en-US"/>
        </w:rPr>
      </w:pPr>
      <w:del w:id="1505" w:author="Autor">
        <w:r w:rsidRPr="00DB1522" w:rsidDel="00E474A7">
          <w:rPr>
            <w:lang w:val="en-US"/>
          </w:rPr>
          <w:delText xml:space="preserve">            dist3 = </w:delText>
        </w:r>
        <w:r w:rsidRPr="00DB1522" w:rsidDel="00E474A7">
          <w:rPr>
            <w:color w:val="0000FF"/>
            <w:lang w:val="en-US"/>
          </w:rPr>
          <w:delText>self</w:delText>
        </w:r>
        <w:r w:rsidRPr="00DB1522" w:rsidDel="00E474A7">
          <w:rPr>
            <w:lang w:val="en-US"/>
          </w:rPr>
          <w:delText>.__calcDist(AuxPoint2, Pinf)</w:delText>
        </w:r>
      </w:del>
    </w:p>
    <w:p w14:paraId="0C0CD123" w14:textId="729A865C" w:rsidR="00DB1522" w:rsidRPr="00DB1522" w:rsidDel="00E474A7" w:rsidRDefault="00DB1522" w:rsidP="00DE23F9">
      <w:pPr>
        <w:ind w:firstLine="0"/>
        <w:rPr>
          <w:del w:id="1506" w:author="Autor"/>
          <w:lang w:val="en-US"/>
        </w:rPr>
      </w:pPr>
      <w:del w:id="1507" w:author="Autor">
        <w:r w:rsidRPr="00DB1522" w:rsidDel="00E474A7">
          <w:rPr>
            <w:lang w:val="en-US"/>
          </w:rPr>
          <w:delText xml:space="preserve">            totalDist = dist1 + dist2 + dist3</w:delText>
        </w:r>
      </w:del>
    </w:p>
    <w:p w14:paraId="62BFD6A6" w14:textId="121D422A" w:rsidR="00DB1522" w:rsidRPr="00DB1522" w:rsidDel="00E474A7" w:rsidRDefault="00DB1522" w:rsidP="00DE23F9">
      <w:pPr>
        <w:ind w:firstLine="0"/>
        <w:rPr>
          <w:del w:id="1508" w:author="Autor"/>
          <w:lang w:val="en-US"/>
        </w:rPr>
      </w:pPr>
      <w:del w:id="1509"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totalDist</w:delText>
        </w:r>
      </w:del>
    </w:p>
    <w:p w14:paraId="749A7B36" w14:textId="077FF1C5" w:rsidR="00DB1522" w:rsidRPr="00DB1522" w:rsidDel="00E474A7" w:rsidRDefault="00DB1522" w:rsidP="00DE23F9">
      <w:pPr>
        <w:ind w:firstLine="0"/>
        <w:rPr>
          <w:del w:id="1510" w:author="Autor"/>
          <w:lang w:val="en-US"/>
        </w:rPr>
      </w:pPr>
    </w:p>
    <w:p w14:paraId="6575CFCF" w14:textId="163AD46B" w:rsidR="00DB1522" w:rsidRPr="00DB1522" w:rsidDel="00E474A7" w:rsidRDefault="00DB1522" w:rsidP="00DE23F9">
      <w:pPr>
        <w:ind w:firstLine="0"/>
        <w:rPr>
          <w:del w:id="1511" w:author="Autor"/>
        </w:rPr>
      </w:pPr>
      <w:del w:id="1512" w:author="Autor">
        <w:r w:rsidRPr="00DB1522" w:rsidDel="00E474A7">
          <w:rPr>
            <w:lang w:val="en-US"/>
          </w:rPr>
          <w:delText xml:space="preserve">        </w:delText>
        </w:r>
        <w:r w:rsidRPr="00DB1522" w:rsidDel="00E474A7">
          <w:rPr>
            <w:color w:val="008000"/>
          </w:rPr>
          <w:delText># Chute inicial com otimização bruta</w:delText>
        </w:r>
      </w:del>
    </w:p>
    <w:p w14:paraId="73B22884" w14:textId="3F336E61" w:rsidR="00DB1522" w:rsidRPr="00702236" w:rsidDel="00E474A7" w:rsidRDefault="00DB1522" w:rsidP="00DE23F9">
      <w:pPr>
        <w:ind w:firstLine="0"/>
        <w:rPr>
          <w:del w:id="1513" w:author="Autor"/>
          <w:lang w:val="en-US"/>
        </w:rPr>
      </w:pPr>
      <w:del w:id="1514" w:author="Autor">
        <w:r w:rsidRPr="00DB1522" w:rsidDel="00E474A7">
          <w:delText xml:space="preserve">        </w:delText>
        </w:r>
        <w:r w:rsidRPr="00702236" w:rsidDel="00E474A7">
          <w:rPr>
            <w:lang w:val="en-US"/>
          </w:rPr>
          <w:delText>SearchRange = (</w:delText>
        </w:r>
        <w:r w:rsidRPr="00702236" w:rsidDel="00E474A7">
          <w:rPr>
            <w:color w:val="09885A"/>
            <w:lang w:val="en-US"/>
          </w:rPr>
          <w:delText>0</w:delText>
        </w:r>
        <w:r w:rsidRPr="00702236" w:rsidDel="00E474A7">
          <w:rPr>
            <w:lang w:val="en-US"/>
          </w:rPr>
          <w:delText xml:space="preserve">, m.pi * </w:delText>
        </w:r>
        <w:r w:rsidRPr="00702236" w:rsidDel="00E474A7">
          <w:rPr>
            <w:color w:val="0000FF"/>
            <w:lang w:val="en-US"/>
          </w:rPr>
          <w:delText>self</w:delText>
        </w:r>
        <w:r w:rsidRPr="00702236" w:rsidDel="00E474A7">
          <w:rPr>
            <w:lang w:val="en-US"/>
          </w:rPr>
          <w:delText>.diameter)</w:delText>
        </w:r>
      </w:del>
    </w:p>
    <w:p w14:paraId="14C93483" w14:textId="2B0515FA" w:rsidR="00DB1522" w:rsidRPr="00DB1522" w:rsidDel="00E474A7" w:rsidRDefault="00DB1522" w:rsidP="00DE23F9">
      <w:pPr>
        <w:ind w:firstLine="0"/>
        <w:rPr>
          <w:del w:id="1515" w:author="Autor"/>
          <w:lang w:val="en-US"/>
        </w:rPr>
      </w:pPr>
      <w:del w:id="1516" w:author="Autor">
        <w:r w:rsidRPr="00702236" w:rsidDel="00E474A7">
          <w:rPr>
            <w:lang w:val="en-US"/>
          </w:rPr>
          <w:delText xml:space="preserve">        </w:delText>
        </w:r>
        <w:r w:rsidRPr="00DB1522" w:rsidDel="00E474A7">
          <w:rPr>
            <w:lang w:val="en-US"/>
          </w:rPr>
          <w:delText xml:space="preserve">InitGuess = opt.brute(CalcCaptoCap, (SearchRange, SearchRange), </w:delText>
        </w:r>
        <w:r w:rsidRPr="00DB1522" w:rsidDel="00E474A7">
          <w:rPr>
            <w:color w:val="001080"/>
            <w:lang w:val="en-US"/>
          </w:rPr>
          <w:delText>Ns</w:delText>
        </w:r>
        <w:r w:rsidRPr="00DB1522" w:rsidDel="00E474A7">
          <w:rPr>
            <w:lang w:val="en-US"/>
          </w:rPr>
          <w:delText>=</w:delText>
        </w:r>
        <w:r w:rsidRPr="00DB1522" w:rsidDel="00E474A7">
          <w:rPr>
            <w:color w:val="09885A"/>
            <w:lang w:val="en-US"/>
          </w:rPr>
          <w:delText>6</w:delText>
        </w:r>
        <w:r w:rsidRPr="00DB1522" w:rsidDel="00E474A7">
          <w:rPr>
            <w:lang w:val="en-US"/>
          </w:rPr>
          <w:delText>)</w:delText>
        </w:r>
      </w:del>
    </w:p>
    <w:p w14:paraId="05F03014" w14:textId="17A1AFFD" w:rsidR="00DB1522" w:rsidRPr="00DB1522" w:rsidDel="00E474A7" w:rsidRDefault="00DB1522" w:rsidP="00DE23F9">
      <w:pPr>
        <w:ind w:firstLine="0"/>
        <w:rPr>
          <w:del w:id="1517" w:author="Autor"/>
          <w:lang w:val="en-US"/>
        </w:rPr>
      </w:pPr>
      <w:del w:id="1518" w:author="Autor">
        <w:r w:rsidRPr="00DB1522" w:rsidDel="00E474A7">
          <w:rPr>
            <w:lang w:val="en-US"/>
          </w:rPr>
          <w:delText xml:space="preserve">        FinalSearch = opt.minimize(CalcCaptoCap, </w:delText>
        </w:r>
        <w:r w:rsidRPr="00DB1522" w:rsidDel="00E474A7">
          <w:rPr>
            <w:color w:val="001080"/>
            <w:lang w:val="en-US"/>
          </w:rPr>
          <w:delText>x0</w:delText>
        </w:r>
        <w:r w:rsidRPr="00DB1522" w:rsidDel="00E474A7">
          <w:rPr>
            <w:lang w:val="en-US"/>
          </w:rPr>
          <w:delText xml:space="preserve">=InitGuess, </w:delText>
        </w:r>
        <w:r w:rsidRPr="00DB1522" w:rsidDel="00E474A7">
          <w:rPr>
            <w:color w:val="001080"/>
            <w:lang w:val="en-US"/>
          </w:rPr>
          <w:delText>method</w:delText>
        </w:r>
        <w:r w:rsidRPr="00DB1522" w:rsidDel="00E474A7">
          <w:rPr>
            <w:lang w:val="en-US"/>
          </w:rPr>
          <w:delText>=</w:delText>
        </w:r>
        <w:r w:rsidRPr="00DB1522" w:rsidDel="00E474A7">
          <w:rPr>
            <w:color w:val="A31515"/>
            <w:lang w:val="en-US"/>
          </w:rPr>
          <w:delText>"BFGS"</w:delText>
        </w:r>
        <w:r w:rsidRPr="00DB1522" w:rsidDel="00E474A7">
          <w:rPr>
            <w:lang w:val="en-US"/>
          </w:rPr>
          <w:delText>)</w:delText>
        </w:r>
      </w:del>
    </w:p>
    <w:p w14:paraId="6A71225D" w14:textId="2EF89F36" w:rsidR="00DB1522" w:rsidRPr="00DB1522" w:rsidDel="00E474A7" w:rsidRDefault="00DB1522" w:rsidP="00DE23F9">
      <w:pPr>
        <w:ind w:firstLine="0"/>
        <w:rPr>
          <w:del w:id="1519" w:author="Autor"/>
          <w:lang w:val="en-US"/>
        </w:rPr>
      </w:pPr>
      <w:del w:id="1520" w:author="Autor">
        <w:r w:rsidRPr="00DB1522" w:rsidDel="00E474A7">
          <w:rPr>
            <w:lang w:val="en-US"/>
          </w:rPr>
          <w:delText xml:space="preserve">        </w:delText>
        </w:r>
        <w:r w:rsidRPr="00DB1522" w:rsidDel="00E474A7">
          <w:rPr>
            <w:color w:val="008000"/>
            <w:lang w:val="en-US"/>
          </w:rPr>
          <w:delText># print(FinalSearch)  # -- Resultado da minimização</w:delText>
        </w:r>
      </w:del>
    </w:p>
    <w:p w14:paraId="11404558" w14:textId="7FF024F3" w:rsidR="00DB1522" w:rsidRPr="00DB1522" w:rsidDel="00E474A7" w:rsidRDefault="00DB1522" w:rsidP="00DE23F9">
      <w:pPr>
        <w:ind w:firstLine="0"/>
        <w:rPr>
          <w:del w:id="1521" w:author="Autor"/>
          <w:lang w:val="en-US"/>
        </w:rPr>
      </w:pPr>
      <w:del w:id="1522" w:author="Autor">
        <w:r w:rsidRPr="00DB1522" w:rsidDel="00E474A7">
          <w:rPr>
            <w:lang w:val="en-US"/>
          </w:rPr>
          <w:delText xml:space="preserve">        dist = FinalSearch.get(</w:delText>
        </w:r>
        <w:r w:rsidRPr="00DB1522" w:rsidDel="00E474A7">
          <w:rPr>
            <w:color w:val="A31515"/>
            <w:lang w:val="en-US"/>
          </w:rPr>
          <w:delText>"fun"</w:delText>
        </w:r>
        <w:r w:rsidRPr="00DB1522" w:rsidDel="00E474A7">
          <w:rPr>
            <w:lang w:val="en-US"/>
          </w:rPr>
          <w:delText>)</w:delText>
        </w:r>
      </w:del>
    </w:p>
    <w:p w14:paraId="69B10899" w14:textId="0B8BB1B2" w:rsidR="00DB1522" w:rsidRPr="00DB1522" w:rsidDel="00E474A7" w:rsidRDefault="00DB1522" w:rsidP="00DE23F9">
      <w:pPr>
        <w:ind w:firstLine="0"/>
        <w:rPr>
          <w:del w:id="1523" w:author="Autor"/>
          <w:lang w:val="en-US"/>
        </w:rPr>
      </w:pPr>
      <w:del w:id="1524" w:author="Autor">
        <w:r w:rsidRPr="00DB1522" w:rsidDel="00E474A7">
          <w:rPr>
            <w:lang w:val="en-US"/>
          </w:rPr>
          <w:delText xml:space="preserve">        MinPosSup = FinalSearch.get(</w:delText>
        </w:r>
        <w:r w:rsidRPr="00DB1522" w:rsidDel="00E474A7">
          <w:rPr>
            <w:color w:val="A31515"/>
            <w:lang w:val="en-US"/>
          </w:rPr>
          <w:delText>"x"</w:delText>
        </w:r>
        <w:r w:rsidRPr="00DB1522" w:rsidDel="00E474A7">
          <w:rPr>
            <w:lang w:val="en-US"/>
          </w:rPr>
          <w:delText>)[</w:delText>
        </w:r>
        <w:r w:rsidRPr="00DB1522" w:rsidDel="00E474A7">
          <w:rPr>
            <w:color w:val="09885A"/>
            <w:lang w:val="en-US"/>
          </w:rPr>
          <w:delText>0</w:delText>
        </w:r>
        <w:r w:rsidRPr="00DB1522" w:rsidDel="00E474A7">
          <w:rPr>
            <w:lang w:val="en-US"/>
          </w:rPr>
          <w:delText>]</w:delText>
        </w:r>
      </w:del>
    </w:p>
    <w:p w14:paraId="47A3C84C" w14:textId="14134364" w:rsidR="00DB1522" w:rsidRPr="00DB1522" w:rsidDel="00E474A7" w:rsidRDefault="00DB1522" w:rsidP="00DE23F9">
      <w:pPr>
        <w:ind w:firstLine="0"/>
        <w:rPr>
          <w:del w:id="1525" w:author="Autor"/>
          <w:lang w:val="en-US"/>
        </w:rPr>
      </w:pPr>
      <w:del w:id="1526" w:author="Autor">
        <w:r w:rsidRPr="00DB1522" w:rsidDel="00E474A7">
          <w:rPr>
            <w:lang w:val="en-US"/>
          </w:rPr>
          <w:delText xml:space="preserve">        MinPosInf = FinalSearch.get(</w:delText>
        </w:r>
        <w:r w:rsidRPr="00DB1522" w:rsidDel="00E474A7">
          <w:rPr>
            <w:color w:val="A31515"/>
            <w:lang w:val="en-US"/>
          </w:rPr>
          <w:delText>"x"</w:delText>
        </w:r>
        <w:r w:rsidRPr="00DB1522" w:rsidDel="00E474A7">
          <w:rPr>
            <w:lang w:val="en-US"/>
          </w:rPr>
          <w:delText>)[</w:delText>
        </w:r>
        <w:r w:rsidRPr="00DB1522" w:rsidDel="00E474A7">
          <w:rPr>
            <w:color w:val="09885A"/>
            <w:lang w:val="en-US"/>
          </w:rPr>
          <w:delText>1</w:delText>
        </w:r>
        <w:r w:rsidRPr="00DB1522" w:rsidDel="00E474A7">
          <w:rPr>
            <w:lang w:val="en-US"/>
          </w:rPr>
          <w:delText>]</w:delText>
        </w:r>
      </w:del>
    </w:p>
    <w:p w14:paraId="7147E8F8" w14:textId="0832855E" w:rsidR="00DB1522" w:rsidRPr="00DB1522" w:rsidDel="00E474A7" w:rsidRDefault="00DB1522" w:rsidP="00DE23F9">
      <w:pPr>
        <w:ind w:firstLine="0"/>
        <w:rPr>
          <w:del w:id="1527" w:author="Autor"/>
          <w:lang w:val="en-US"/>
        </w:rPr>
      </w:pPr>
      <w:del w:id="1528" w:author="Autor">
        <w:r w:rsidRPr="00DB1522" w:rsidDel="00E474A7">
          <w:rPr>
            <w:lang w:val="en-US"/>
          </w:rPr>
          <w:delText xml:space="preserve">        AuxPoint1.SetXcord(MinPosSup)</w:delText>
        </w:r>
      </w:del>
    </w:p>
    <w:p w14:paraId="6EC1585E" w14:textId="62BCB2E0" w:rsidR="00DB1522" w:rsidRPr="00DB1522" w:rsidDel="00E474A7" w:rsidRDefault="00DB1522" w:rsidP="00DE23F9">
      <w:pPr>
        <w:ind w:firstLine="0"/>
        <w:rPr>
          <w:del w:id="1529" w:author="Autor"/>
          <w:lang w:val="en-US"/>
        </w:rPr>
      </w:pPr>
      <w:del w:id="1530" w:author="Autor">
        <w:r w:rsidRPr="00DB1522" w:rsidDel="00E474A7">
          <w:rPr>
            <w:lang w:val="en-US"/>
          </w:rPr>
          <w:delText xml:space="preserve">        AuxPoint2.SetXcord(MinPosInf)</w:delText>
        </w:r>
      </w:del>
    </w:p>
    <w:p w14:paraId="0A680C1B" w14:textId="7C272851" w:rsidR="00DB1522" w:rsidRPr="00DB1522" w:rsidDel="00E474A7" w:rsidRDefault="00DB1522" w:rsidP="00DE23F9">
      <w:pPr>
        <w:ind w:firstLine="0"/>
        <w:rPr>
          <w:del w:id="1531" w:author="Autor"/>
          <w:lang w:val="en-US"/>
        </w:rPr>
      </w:pPr>
    </w:p>
    <w:p w14:paraId="54A52852" w14:textId="28A2B296" w:rsidR="00DB1522" w:rsidRPr="00DB1522" w:rsidDel="00E474A7" w:rsidRDefault="00DB1522" w:rsidP="00DE23F9">
      <w:pPr>
        <w:ind w:firstLine="0"/>
        <w:rPr>
          <w:del w:id="1532" w:author="Autor"/>
          <w:lang w:val="en-US"/>
        </w:rPr>
      </w:pPr>
      <w:del w:id="1533"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5F08BAB0" w14:textId="04A9F246" w:rsidR="00DB1522" w:rsidRPr="00DB1522" w:rsidDel="00E474A7" w:rsidRDefault="00DB1522" w:rsidP="00DE23F9">
      <w:pPr>
        <w:ind w:firstLine="0"/>
        <w:rPr>
          <w:del w:id="1534" w:author="Autor"/>
          <w:lang w:val="en-US"/>
        </w:rPr>
      </w:pPr>
    </w:p>
    <w:p w14:paraId="6CEED72A" w14:textId="7C589AA3" w:rsidR="00DB1522" w:rsidRPr="00DB1522" w:rsidDel="00E474A7" w:rsidRDefault="00DB1522" w:rsidP="00DE23F9">
      <w:pPr>
        <w:ind w:firstLine="0"/>
        <w:rPr>
          <w:del w:id="1535" w:author="Autor"/>
          <w:lang w:val="en-US"/>
        </w:rPr>
      </w:pPr>
      <w:del w:id="153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__DistVClone</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Source</w:delText>
        </w:r>
        <w:r w:rsidRPr="00DB1522" w:rsidDel="00E474A7">
          <w:rPr>
            <w:lang w:val="en-US"/>
          </w:rPr>
          <w:delText xml:space="preserve">, </w:delText>
        </w:r>
        <w:r w:rsidRPr="00DB1522" w:rsidDel="00E474A7">
          <w:rPr>
            <w:color w:val="001080"/>
            <w:lang w:val="en-US"/>
          </w:rPr>
          <w:delText>Sensor</w:delText>
        </w:r>
        <w:r w:rsidRPr="00DB1522" w:rsidDel="00E474A7">
          <w:rPr>
            <w:lang w:val="en-US"/>
          </w:rPr>
          <w:delText>):</w:delText>
        </w:r>
      </w:del>
    </w:p>
    <w:p w14:paraId="21C14F4F" w14:textId="5336111C" w:rsidR="00DB1522" w:rsidRPr="00DB1522" w:rsidDel="00E474A7" w:rsidRDefault="00DB1522" w:rsidP="00DE23F9">
      <w:pPr>
        <w:ind w:firstLine="0"/>
        <w:rPr>
          <w:del w:id="1537" w:author="Autor"/>
          <w:lang w:val="en-US"/>
        </w:rPr>
      </w:pPr>
      <w:del w:id="1538" w:author="Autor">
        <w:r w:rsidRPr="00DB1522" w:rsidDel="00E474A7">
          <w:rPr>
            <w:lang w:val="en-US"/>
          </w:rPr>
          <w:delText xml:space="preserve">        SemiHeight = </w:delText>
        </w:r>
        <w:r w:rsidRPr="00DB1522" w:rsidDel="00E474A7">
          <w:rPr>
            <w:color w:val="0000FF"/>
            <w:lang w:val="en-US"/>
          </w:rPr>
          <w:delText>self</w:delText>
        </w:r>
        <w:r w:rsidRPr="00DB1522" w:rsidDel="00E474A7">
          <w:rPr>
            <w:lang w:val="en-US"/>
          </w:rPr>
          <w:delText xml:space="preserve">.height / </w:delText>
        </w:r>
        <w:r w:rsidRPr="00DB1522" w:rsidDel="00E474A7">
          <w:rPr>
            <w:color w:val="09885A"/>
            <w:lang w:val="en-US"/>
          </w:rPr>
          <w:delText>2</w:delText>
        </w:r>
      </w:del>
    </w:p>
    <w:p w14:paraId="100C56A7" w14:textId="0C04C8F5" w:rsidR="00DB1522" w:rsidRPr="00DB1522" w:rsidDel="00E474A7" w:rsidRDefault="00DB1522" w:rsidP="00DE23F9">
      <w:pPr>
        <w:ind w:firstLine="0"/>
        <w:rPr>
          <w:del w:id="1539" w:author="Autor"/>
          <w:lang w:val="en-US"/>
        </w:rPr>
      </w:pPr>
      <w:del w:id="1540" w:author="Autor">
        <w:r w:rsidRPr="00DB1522" w:rsidDel="00E474A7">
          <w:rPr>
            <w:lang w:val="en-US"/>
          </w:rPr>
          <w:delText xml:space="preserve">        dx1 = </w:delText>
        </w:r>
        <w:r w:rsidRPr="00DB1522" w:rsidDel="00E474A7">
          <w:rPr>
            <w:color w:val="795E26"/>
            <w:lang w:val="en-US"/>
          </w:rPr>
          <w:delText>abs</w:delText>
        </w:r>
        <w:r w:rsidRPr="00DB1522" w:rsidDel="00E474A7">
          <w:rPr>
            <w:lang w:val="en-US"/>
          </w:rPr>
          <w:delText>(Source.Xcord - Sensor.Xcord)</w:delText>
        </w:r>
      </w:del>
    </w:p>
    <w:p w14:paraId="44650D0C" w14:textId="45DC7F0A" w:rsidR="00DB1522" w:rsidRPr="00DB1522" w:rsidDel="00E474A7" w:rsidRDefault="00DB1522" w:rsidP="00DE23F9">
      <w:pPr>
        <w:ind w:firstLine="0"/>
        <w:rPr>
          <w:del w:id="1541" w:author="Autor"/>
          <w:lang w:val="en-US"/>
        </w:rPr>
      </w:pPr>
      <w:del w:id="1542" w:author="Autor">
        <w:r w:rsidRPr="00DB1522" w:rsidDel="00E474A7">
          <w:rPr>
            <w:lang w:val="en-US"/>
          </w:rPr>
          <w:delText xml:space="preserve">        dx2 = </w:delText>
        </w:r>
        <w:r w:rsidRPr="00DB1522" w:rsidDel="00E474A7">
          <w:rPr>
            <w:color w:val="795E26"/>
            <w:lang w:val="en-US"/>
          </w:rPr>
          <w:delText>abs</w:delText>
        </w:r>
        <w:r w:rsidRPr="00DB1522" w:rsidDel="00E474A7">
          <w:rPr>
            <w:lang w:val="en-US"/>
          </w:rPr>
          <w:delText xml:space="preserve">(Source.Xcord - Sensor.Xcord + m.pi * </w:delText>
        </w:r>
        <w:r w:rsidRPr="00DB1522" w:rsidDel="00E474A7">
          <w:rPr>
            <w:color w:val="0000FF"/>
            <w:lang w:val="en-US"/>
          </w:rPr>
          <w:delText>self</w:delText>
        </w:r>
        <w:r w:rsidRPr="00DB1522" w:rsidDel="00E474A7">
          <w:rPr>
            <w:lang w:val="en-US"/>
          </w:rPr>
          <w:delText>.diameter)</w:delText>
        </w:r>
      </w:del>
    </w:p>
    <w:p w14:paraId="73B27107" w14:textId="6D1D9660" w:rsidR="00DB1522" w:rsidRPr="00DB1522" w:rsidDel="00E474A7" w:rsidRDefault="00DB1522" w:rsidP="00DE23F9">
      <w:pPr>
        <w:ind w:firstLine="0"/>
        <w:rPr>
          <w:del w:id="1543" w:author="Autor"/>
          <w:lang w:val="en-US"/>
        </w:rPr>
      </w:pPr>
      <w:del w:id="1544" w:author="Autor">
        <w:r w:rsidRPr="00DB1522" w:rsidDel="00E474A7">
          <w:rPr>
            <w:lang w:val="en-US"/>
          </w:rPr>
          <w:delText xml:space="preserve">        dx3 = </w:delText>
        </w:r>
        <w:r w:rsidRPr="00DB1522" w:rsidDel="00E474A7">
          <w:rPr>
            <w:color w:val="795E26"/>
            <w:lang w:val="en-US"/>
          </w:rPr>
          <w:delText>abs</w:delText>
        </w:r>
        <w:r w:rsidRPr="00DB1522" w:rsidDel="00E474A7">
          <w:rPr>
            <w:lang w:val="en-US"/>
          </w:rPr>
          <w:delText xml:space="preserve">(Source.Xcord - Sensor.Xcord - m.pi * </w:delText>
        </w:r>
        <w:r w:rsidRPr="00DB1522" w:rsidDel="00E474A7">
          <w:rPr>
            <w:color w:val="0000FF"/>
            <w:lang w:val="en-US"/>
          </w:rPr>
          <w:delText>self</w:delText>
        </w:r>
        <w:r w:rsidRPr="00DB1522" w:rsidDel="00E474A7">
          <w:rPr>
            <w:lang w:val="en-US"/>
          </w:rPr>
          <w:delText>.diameter)</w:delText>
        </w:r>
      </w:del>
    </w:p>
    <w:p w14:paraId="1FA71A6C" w14:textId="039E5B8A" w:rsidR="00DB1522" w:rsidRPr="000A322C" w:rsidDel="00E474A7" w:rsidRDefault="00DB1522" w:rsidP="00DE23F9">
      <w:pPr>
        <w:ind w:firstLine="0"/>
        <w:rPr>
          <w:del w:id="1545" w:author="Autor"/>
          <w:lang w:val="de-DE"/>
        </w:rPr>
      </w:pPr>
      <w:del w:id="1546" w:author="Autor">
        <w:r w:rsidRPr="00DB1522" w:rsidDel="00E474A7">
          <w:rPr>
            <w:lang w:val="en-US"/>
          </w:rPr>
          <w:delText xml:space="preserve">        </w:delText>
        </w:r>
        <w:r w:rsidRPr="000A322C" w:rsidDel="00E474A7">
          <w:rPr>
            <w:lang w:val="de-DE"/>
          </w:rPr>
          <w:delText>dx = np.min([dx1, dx2, dx3])</w:delText>
        </w:r>
      </w:del>
    </w:p>
    <w:p w14:paraId="68AD64E4" w14:textId="03C510F1" w:rsidR="00DB1522" w:rsidRPr="00DB1522" w:rsidDel="00E474A7" w:rsidRDefault="00DB1522" w:rsidP="00DE23F9">
      <w:pPr>
        <w:ind w:firstLine="0"/>
        <w:rPr>
          <w:del w:id="1547" w:author="Autor"/>
          <w:lang w:val="en-US"/>
        </w:rPr>
      </w:pPr>
      <w:del w:id="1548" w:author="Autor">
        <w:r w:rsidRPr="000A322C" w:rsidDel="00E474A7">
          <w:rPr>
            <w:lang w:val="de-DE"/>
          </w:rPr>
          <w:delText xml:space="preserve">        </w:delText>
        </w:r>
        <w:r w:rsidRPr="00DB1522" w:rsidDel="00E474A7">
          <w:rPr>
            <w:lang w:val="en-US"/>
          </w:rPr>
          <w:delText>dy = Sensor.Ycord - Source.Ycord</w:delText>
        </w:r>
      </w:del>
    </w:p>
    <w:p w14:paraId="5F047FDA" w14:textId="3E04C69E" w:rsidR="00DB1522" w:rsidRPr="00DB1522" w:rsidDel="00E474A7" w:rsidRDefault="00DB1522" w:rsidP="00DE23F9">
      <w:pPr>
        <w:ind w:firstLine="0"/>
        <w:rPr>
          <w:del w:id="1549" w:author="Autor"/>
          <w:lang w:val="en-US"/>
        </w:rPr>
      </w:pPr>
      <w:del w:id="1550" w:author="Autor">
        <w:r w:rsidRPr="00DB1522" w:rsidDel="00E474A7">
          <w:rPr>
            <w:lang w:val="en-US"/>
          </w:rPr>
          <w:delText xml:space="preserve">        d = np.sqrt(dx**</w:delText>
        </w:r>
        <w:r w:rsidRPr="00DB1522" w:rsidDel="00E474A7">
          <w:rPr>
            <w:color w:val="09885A"/>
            <w:lang w:val="en-US"/>
          </w:rPr>
          <w:delText>2</w:delText>
        </w:r>
        <w:r w:rsidRPr="00DB1522" w:rsidDel="00E474A7">
          <w:rPr>
            <w:lang w:val="en-US"/>
          </w:rPr>
          <w:delText xml:space="preserve"> + dy**</w:delText>
        </w:r>
        <w:r w:rsidRPr="00DB1522" w:rsidDel="00E474A7">
          <w:rPr>
            <w:color w:val="09885A"/>
            <w:lang w:val="en-US"/>
          </w:rPr>
          <w:delText>2</w:delText>
        </w:r>
        <w:r w:rsidRPr="00DB1522" w:rsidDel="00E474A7">
          <w:rPr>
            <w:lang w:val="en-US"/>
          </w:rPr>
          <w:delText>)</w:delText>
        </w:r>
      </w:del>
    </w:p>
    <w:p w14:paraId="4AA9C628" w14:textId="6F13E511" w:rsidR="00DB1522" w:rsidRPr="00DB1522" w:rsidDel="00E474A7" w:rsidRDefault="00DB1522" w:rsidP="00DE23F9">
      <w:pPr>
        <w:ind w:firstLine="0"/>
        <w:rPr>
          <w:del w:id="1551" w:author="Autor"/>
        </w:rPr>
      </w:pPr>
      <w:del w:id="1552" w:author="Autor">
        <w:r w:rsidRPr="00DB1522" w:rsidDel="00E474A7">
          <w:rPr>
            <w:lang w:val="en-US"/>
          </w:rPr>
          <w:delText xml:space="preserve">        </w:delText>
        </w:r>
        <w:r w:rsidRPr="00DB1522" w:rsidDel="00E474A7">
          <w:rPr>
            <w:color w:val="008000"/>
          </w:rPr>
          <w:delText># É apenas uma aproximação, tem como calcular melhor esse valor</w:delText>
        </w:r>
      </w:del>
    </w:p>
    <w:p w14:paraId="6E23BEF3" w14:textId="456425B7" w:rsidR="00DB1522" w:rsidRPr="00DB1522" w:rsidDel="00E474A7" w:rsidRDefault="00DB1522" w:rsidP="00DE23F9">
      <w:pPr>
        <w:ind w:firstLine="0"/>
        <w:rPr>
          <w:del w:id="1553" w:author="Autor"/>
          <w:lang w:val="en-US"/>
        </w:rPr>
      </w:pPr>
      <w:del w:id="1554" w:author="Autor">
        <w:r w:rsidRPr="00DB1522" w:rsidDel="00E474A7">
          <w:delText xml:space="preserve">        </w:delText>
        </w:r>
        <w:r w:rsidRPr="00DB1522" w:rsidDel="00E474A7">
          <w:rPr>
            <w:lang w:val="en-US"/>
          </w:rPr>
          <w:delText xml:space="preserve">capDistance = dx * </w:delText>
        </w:r>
        <w:r w:rsidRPr="00DB1522" w:rsidDel="00E474A7">
          <w:rPr>
            <w:color w:val="0000FF"/>
            <w:lang w:val="en-US"/>
          </w:rPr>
          <w:delText>self</w:delText>
        </w:r>
        <w:r w:rsidRPr="00DB1522" w:rsidDel="00E474A7">
          <w:rPr>
            <w:lang w:val="en-US"/>
          </w:rPr>
          <w:delText xml:space="preserve">.SemiPerimeter / (m.pi * </w:delText>
        </w:r>
        <w:r w:rsidRPr="00DB1522" w:rsidDel="00E474A7">
          <w:rPr>
            <w:color w:val="0000FF"/>
            <w:lang w:val="en-US"/>
          </w:rPr>
          <w:delText>self</w:delText>
        </w:r>
        <w:r w:rsidRPr="00DB1522" w:rsidDel="00E474A7">
          <w:rPr>
            <w:lang w:val="en-US"/>
          </w:rPr>
          <w:delText>.diameter)</w:delText>
        </w:r>
      </w:del>
    </w:p>
    <w:p w14:paraId="6C6168FC" w14:textId="2E07CA5A" w:rsidR="00DB1522" w:rsidRPr="00DB1522" w:rsidDel="00E474A7" w:rsidRDefault="00DB1522" w:rsidP="00DE23F9">
      <w:pPr>
        <w:ind w:firstLine="0"/>
        <w:rPr>
          <w:del w:id="1555" w:author="Autor"/>
          <w:lang w:val="en-US"/>
        </w:rPr>
      </w:pPr>
    </w:p>
    <w:p w14:paraId="70057D5C" w14:textId="7646167B" w:rsidR="00DB1522" w:rsidRPr="00DB1522" w:rsidDel="00E474A7" w:rsidRDefault="00DB1522" w:rsidP="00DE23F9">
      <w:pPr>
        <w:ind w:firstLine="0"/>
        <w:rPr>
          <w:del w:id="1556" w:author="Autor"/>
          <w:lang w:val="en-US"/>
        </w:rPr>
      </w:pPr>
      <w:del w:id="1557" w:author="Autor">
        <w:r w:rsidRPr="00DB1522" w:rsidDel="00E474A7">
          <w:rPr>
            <w:lang w:val="en-US"/>
          </w:rPr>
          <w:delText xml:space="preserve">        case1 = (Source.Ycord + Sensor.Ycord + capDistance) &lt;= d</w:delText>
        </w:r>
      </w:del>
    </w:p>
    <w:p w14:paraId="1DA72F54" w14:textId="0B93AA20" w:rsidR="00DB1522" w:rsidRPr="00DB1522" w:rsidDel="00E474A7" w:rsidRDefault="00DB1522" w:rsidP="00DE23F9">
      <w:pPr>
        <w:ind w:firstLine="0"/>
        <w:rPr>
          <w:del w:id="1558" w:author="Autor"/>
          <w:lang w:val="en-US"/>
        </w:rPr>
      </w:pPr>
      <w:del w:id="1559" w:author="Autor">
        <w:r w:rsidRPr="00DB1522" w:rsidDel="00E474A7">
          <w:rPr>
            <w:lang w:val="en-US"/>
          </w:rPr>
          <w:delText xml:space="preserve">        case2 = (</w:delText>
        </w:r>
        <w:r w:rsidRPr="00DB1522" w:rsidDel="00E474A7">
          <w:rPr>
            <w:color w:val="09885A"/>
            <w:lang w:val="en-US"/>
          </w:rPr>
          <w:delText>2</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.height - Source.Ycord +</w:delText>
        </w:r>
      </w:del>
    </w:p>
    <w:p w14:paraId="31CF7B90" w14:textId="7AFD5103" w:rsidR="00DB1522" w:rsidRPr="00DB1522" w:rsidDel="00E474A7" w:rsidRDefault="00DB1522" w:rsidP="00DE23F9">
      <w:pPr>
        <w:ind w:firstLine="0"/>
        <w:rPr>
          <w:del w:id="1560" w:author="Autor"/>
          <w:lang w:val="en-US"/>
        </w:rPr>
      </w:pPr>
      <w:del w:id="1561" w:author="Autor">
        <w:r w:rsidRPr="00DB1522" w:rsidDel="00E474A7">
          <w:rPr>
            <w:lang w:val="en-US"/>
          </w:rPr>
          <w:delText xml:space="preserve">                 Sensor.Ycord + capDistance) &lt;= d</w:delText>
        </w:r>
      </w:del>
    </w:p>
    <w:p w14:paraId="7FC4192D" w14:textId="68FA01B8" w:rsidR="00DB1522" w:rsidRPr="00DB1522" w:rsidDel="00E474A7" w:rsidRDefault="00DB1522" w:rsidP="00DE23F9">
      <w:pPr>
        <w:ind w:firstLine="0"/>
        <w:rPr>
          <w:del w:id="1562" w:author="Autor"/>
          <w:lang w:val="en-US"/>
        </w:rPr>
      </w:pPr>
      <w:del w:id="1563" w:author="Autor">
        <w:r w:rsidRPr="00DB1522" w:rsidDel="00E474A7">
          <w:rPr>
            <w:lang w:val="en-US"/>
          </w:rPr>
          <w:delText xml:space="preserve">        Cond1 = case1 </w:delText>
        </w:r>
        <w:r w:rsidRPr="00DB1522" w:rsidDel="00E474A7">
          <w:rPr>
            <w:color w:val="0000FF"/>
            <w:lang w:val="en-US"/>
          </w:rPr>
          <w:delText>or</w:delText>
        </w:r>
        <w:r w:rsidRPr="00DB1522" w:rsidDel="00E474A7">
          <w:rPr>
            <w:lang w:val="en-US"/>
          </w:rPr>
          <w:delText xml:space="preserve"> case2</w:delText>
        </w:r>
      </w:del>
    </w:p>
    <w:p w14:paraId="2106D9B2" w14:textId="10DE526E" w:rsidR="00DB1522" w:rsidRPr="00DB1522" w:rsidDel="00E474A7" w:rsidRDefault="00DB1522" w:rsidP="00DE23F9">
      <w:pPr>
        <w:ind w:firstLine="0"/>
        <w:rPr>
          <w:del w:id="1564" w:author="Autor"/>
          <w:lang w:val="en-US"/>
        </w:rPr>
      </w:pPr>
      <w:del w:id="1565" w:author="Autor">
        <w:r w:rsidRPr="00DB1522" w:rsidDel="00E474A7">
          <w:rPr>
            <w:lang w:val="en-US"/>
          </w:rPr>
          <w:delText xml:space="preserve">        Cond2 = </w:delText>
        </w:r>
        <w:r w:rsidRPr="00DB1522" w:rsidDel="00E474A7">
          <w:rPr>
            <w:color w:val="0000FF"/>
            <w:lang w:val="en-US"/>
          </w:rPr>
          <w:delText>not</w:delText>
        </w:r>
        <w:r w:rsidRPr="00DB1522" w:rsidDel="00E474A7">
          <w:rPr>
            <w:lang w:val="en-US"/>
          </w:rPr>
          <w:delText xml:space="preserve"> (Source.OnCap </w:delText>
        </w:r>
        <w:r w:rsidRPr="00DB1522" w:rsidDel="00E474A7">
          <w:rPr>
            <w:color w:val="0000FF"/>
            <w:lang w:val="en-US"/>
          </w:rPr>
          <w:delText>or</w:delText>
        </w:r>
        <w:r w:rsidRPr="00DB1522" w:rsidDel="00E474A7">
          <w:rPr>
            <w:lang w:val="en-US"/>
          </w:rPr>
          <w:delText xml:space="preserve"> Sensor.OnCap)</w:delText>
        </w:r>
      </w:del>
    </w:p>
    <w:p w14:paraId="1EDA4F5E" w14:textId="10FF7E09" w:rsidR="00DB1522" w:rsidRPr="00DB1522" w:rsidDel="00E474A7" w:rsidRDefault="00DB1522" w:rsidP="00DE23F9">
      <w:pPr>
        <w:ind w:firstLine="0"/>
        <w:rPr>
          <w:del w:id="1566" w:author="Autor"/>
          <w:lang w:val="en-US"/>
        </w:rPr>
      </w:pPr>
      <w:del w:id="1567"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Cond1 </w:delText>
        </w:r>
        <w:r w:rsidRPr="00DB1522" w:rsidDel="00E474A7">
          <w:rPr>
            <w:color w:val="0000FF"/>
            <w:lang w:val="en-US"/>
          </w:rPr>
          <w:delText>and</w:delText>
        </w:r>
        <w:r w:rsidRPr="00DB1522" w:rsidDel="00E474A7">
          <w:rPr>
            <w:lang w:val="en-US"/>
          </w:rPr>
          <w:delText xml:space="preserve"> Cond2:</w:delText>
        </w:r>
      </w:del>
    </w:p>
    <w:p w14:paraId="38238A7D" w14:textId="0EDDB6AE" w:rsidR="00DB1522" w:rsidRPr="00DB1522" w:rsidDel="00E474A7" w:rsidRDefault="00DB1522" w:rsidP="00DE23F9">
      <w:pPr>
        <w:ind w:firstLine="0"/>
        <w:rPr>
          <w:del w:id="1568" w:author="Autor"/>
          <w:lang w:val="en-US"/>
        </w:rPr>
      </w:pPr>
      <w:del w:id="1569"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Source.Ycord &gt; SemiHeight:</w:delText>
        </w:r>
      </w:del>
    </w:p>
    <w:p w14:paraId="46849FDF" w14:textId="15BCCF72" w:rsidR="00DB1522" w:rsidRPr="00DB1522" w:rsidDel="00E474A7" w:rsidRDefault="00DB1522" w:rsidP="00DE23F9">
      <w:pPr>
        <w:ind w:firstLine="0"/>
        <w:rPr>
          <w:del w:id="1570" w:author="Autor"/>
          <w:lang w:val="en-US"/>
        </w:rPr>
      </w:pPr>
      <w:del w:id="1571" w:author="Autor">
        <w:r w:rsidRPr="00DB1522" w:rsidDel="00E474A7">
          <w:rPr>
            <w:lang w:val="en-US"/>
          </w:rPr>
          <w:delText xml:space="preserve">                YAuxCord = </w:delText>
        </w:r>
        <w:r w:rsidRPr="00DB1522" w:rsidDel="00E474A7">
          <w:rPr>
            <w:color w:val="0000FF"/>
            <w:lang w:val="en-US"/>
          </w:rPr>
          <w:delText>self</w:delText>
        </w:r>
        <w:r w:rsidRPr="00DB1522" w:rsidDel="00E474A7">
          <w:rPr>
            <w:lang w:val="en-US"/>
          </w:rPr>
          <w:delText>.height</w:delText>
        </w:r>
      </w:del>
    </w:p>
    <w:p w14:paraId="68F60C45" w14:textId="7AD72E00" w:rsidR="00DB1522" w:rsidRPr="00DB1522" w:rsidDel="00E474A7" w:rsidRDefault="00DB1522" w:rsidP="00DE23F9">
      <w:pPr>
        <w:ind w:firstLine="0"/>
        <w:rPr>
          <w:del w:id="1572" w:author="Autor"/>
          <w:lang w:val="en-US"/>
        </w:rPr>
      </w:pPr>
      <w:del w:id="157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241A03D" w14:textId="6AC40B1C" w:rsidR="00DB1522" w:rsidRPr="00DB1522" w:rsidDel="00E474A7" w:rsidRDefault="00DB1522" w:rsidP="00DE23F9">
      <w:pPr>
        <w:ind w:firstLine="0"/>
        <w:rPr>
          <w:del w:id="1574" w:author="Autor"/>
          <w:lang w:val="en-US"/>
        </w:rPr>
      </w:pPr>
      <w:del w:id="1575" w:author="Autor">
        <w:r w:rsidRPr="00DB1522" w:rsidDel="00E474A7">
          <w:rPr>
            <w:lang w:val="en-US"/>
          </w:rPr>
          <w:delText xml:space="preserve">                YAuxCord = </w:delText>
        </w:r>
        <w:r w:rsidRPr="00DB1522" w:rsidDel="00E474A7">
          <w:rPr>
            <w:color w:val="09885A"/>
            <w:lang w:val="en-US"/>
          </w:rPr>
          <w:delText>0</w:delText>
        </w:r>
      </w:del>
    </w:p>
    <w:p w14:paraId="6AAD1096" w14:textId="7DEB1533" w:rsidR="00DB1522" w:rsidRPr="00DB1522" w:rsidDel="00E474A7" w:rsidRDefault="00DB1522" w:rsidP="00DE23F9">
      <w:pPr>
        <w:ind w:firstLine="0"/>
        <w:rPr>
          <w:del w:id="1576" w:author="Autor"/>
          <w:lang w:val="en-US"/>
        </w:rPr>
      </w:pPr>
    </w:p>
    <w:p w14:paraId="0C622ED3" w14:textId="0A85BF1E" w:rsidR="00DB1522" w:rsidRPr="00DB1522" w:rsidDel="00E474A7" w:rsidRDefault="00DB1522" w:rsidP="00DE23F9">
      <w:pPr>
        <w:ind w:firstLine="0"/>
        <w:rPr>
          <w:del w:id="1577" w:author="Autor"/>
          <w:lang w:val="en-US"/>
        </w:rPr>
      </w:pPr>
      <w:del w:id="1578" w:author="Autor">
        <w:r w:rsidRPr="00DB1522" w:rsidDel="00E474A7">
          <w:rPr>
            <w:lang w:val="en-US"/>
          </w:rPr>
          <w:delText xml:space="preserve">            AuxPoint1 = VesselPoint(Source.Xcord, YAuxCord, -</w:delText>
        </w:r>
        <w:r w:rsidRPr="00DB1522" w:rsidDel="00E474A7">
          <w:rPr>
            <w:color w:val="09885A"/>
            <w:lang w:val="en-US"/>
          </w:rPr>
          <w:delText>2</w:delText>
        </w:r>
        <w:r w:rsidRPr="00DB1522" w:rsidDel="00E474A7">
          <w:rPr>
            <w:lang w:val="en-US"/>
          </w:rPr>
          <w:delText>)</w:delText>
        </w:r>
      </w:del>
    </w:p>
    <w:p w14:paraId="2DAB1072" w14:textId="08B5CE47" w:rsidR="00DB1522" w:rsidRPr="00DB1522" w:rsidDel="00E474A7" w:rsidRDefault="00DB1522" w:rsidP="00DE23F9">
      <w:pPr>
        <w:ind w:firstLine="0"/>
        <w:rPr>
          <w:del w:id="1579" w:author="Autor"/>
          <w:lang w:val="en-US"/>
        </w:rPr>
      </w:pPr>
      <w:del w:id="1580" w:author="Autor">
        <w:r w:rsidRPr="00DB1522" w:rsidDel="00E474A7">
          <w:rPr>
            <w:lang w:val="en-US"/>
          </w:rPr>
          <w:delText xml:space="preserve">            AuxPoint2 = VesselPoint(Sensor.Xcord, YAuxCord, -</w:delText>
        </w:r>
        <w:r w:rsidRPr="00DB1522" w:rsidDel="00E474A7">
          <w:rPr>
            <w:color w:val="09885A"/>
            <w:lang w:val="en-US"/>
          </w:rPr>
          <w:delText>2</w:delText>
        </w:r>
        <w:r w:rsidRPr="00DB1522" w:rsidDel="00E474A7">
          <w:rPr>
            <w:lang w:val="en-US"/>
          </w:rPr>
          <w:delText>)</w:delText>
        </w:r>
      </w:del>
    </w:p>
    <w:p w14:paraId="16A2BD4F" w14:textId="033C5153" w:rsidR="00DB1522" w:rsidRPr="00DB1522" w:rsidDel="00E474A7" w:rsidRDefault="00DB1522" w:rsidP="00DE23F9">
      <w:pPr>
        <w:ind w:firstLine="0"/>
        <w:rPr>
          <w:del w:id="1581" w:author="Autor"/>
          <w:lang w:val="en-US"/>
        </w:rPr>
      </w:pPr>
      <w:del w:id="158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.__AuxCoords(AuxPoint1)</w:delText>
        </w:r>
      </w:del>
    </w:p>
    <w:p w14:paraId="7C4535A5" w14:textId="10722830" w:rsidR="00DB1522" w:rsidRPr="00DB1522" w:rsidDel="00E474A7" w:rsidRDefault="00DB1522" w:rsidP="00DE23F9">
      <w:pPr>
        <w:ind w:firstLine="0"/>
        <w:rPr>
          <w:del w:id="1583" w:author="Autor"/>
          <w:lang w:val="en-US"/>
        </w:rPr>
      </w:pPr>
      <w:del w:id="158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.__AuxCoords(AuxPoint2)</w:delText>
        </w:r>
      </w:del>
    </w:p>
    <w:p w14:paraId="0627F2C1" w14:textId="32FFB85B" w:rsidR="00DB1522" w:rsidRPr="00DB1522" w:rsidDel="00E474A7" w:rsidRDefault="00DB1522" w:rsidP="00DE23F9">
      <w:pPr>
        <w:ind w:firstLine="0"/>
        <w:rPr>
          <w:del w:id="1585" w:author="Autor"/>
          <w:lang w:val="en-US"/>
        </w:rPr>
      </w:pPr>
      <w:del w:id="1586" w:author="Autor">
        <w:r w:rsidRPr="00DB1522" w:rsidDel="00E474A7">
          <w:rPr>
            <w:lang w:val="en-US"/>
          </w:rPr>
          <w:delText xml:space="preserve">            AuxPoint1.SetOnCap(</w:delText>
        </w:r>
        <w:r w:rsidRPr="00DB1522" w:rsidDel="00E474A7">
          <w:rPr>
            <w:color w:val="0000FF"/>
            <w:lang w:val="en-US"/>
          </w:rPr>
          <w:delText>False</w:delText>
        </w:r>
        <w:r w:rsidRPr="00DB1522" w:rsidDel="00E474A7">
          <w:rPr>
            <w:lang w:val="en-US"/>
          </w:rPr>
          <w:delText>)</w:delText>
        </w:r>
      </w:del>
    </w:p>
    <w:p w14:paraId="45989AAC" w14:textId="729F30B9" w:rsidR="00DB1522" w:rsidRPr="00DB1522" w:rsidDel="00E474A7" w:rsidRDefault="00DB1522" w:rsidP="00DE23F9">
      <w:pPr>
        <w:ind w:firstLine="0"/>
        <w:rPr>
          <w:del w:id="1587" w:author="Autor"/>
          <w:lang w:val="en-US"/>
        </w:rPr>
      </w:pPr>
      <w:del w:id="1588" w:author="Autor">
        <w:r w:rsidRPr="00DB1522" w:rsidDel="00E474A7">
          <w:rPr>
            <w:lang w:val="en-US"/>
          </w:rPr>
          <w:delText xml:space="preserve">            dist1 = </w:delText>
        </w:r>
        <w:r w:rsidRPr="00DB1522" w:rsidDel="00E474A7">
          <w:rPr>
            <w:color w:val="0000FF"/>
            <w:lang w:val="en-US"/>
          </w:rPr>
          <w:delText>self</w:delText>
        </w:r>
        <w:r w:rsidRPr="00DB1522" w:rsidDel="00E474A7">
          <w:rPr>
            <w:lang w:val="en-US"/>
          </w:rPr>
          <w:delText>.__calcDist(Source, AuxPoint1)</w:delText>
        </w:r>
      </w:del>
    </w:p>
    <w:p w14:paraId="0A729A0B" w14:textId="5C9B72CF" w:rsidR="00DB1522" w:rsidRPr="00DB1522" w:rsidDel="00E474A7" w:rsidRDefault="00DB1522" w:rsidP="00DE23F9">
      <w:pPr>
        <w:ind w:firstLine="0"/>
        <w:rPr>
          <w:del w:id="1589" w:author="Autor"/>
          <w:lang w:val="en-US"/>
        </w:rPr>
      </w:pPr>
      <w:del w:id="1590" w:author="Autor">
        <w:r w:rsidRPr="00DB1522" w:rsidDel="00E474A7">
          <w:rPr>
            <w:lang w:val="en-US"/>
          </w:rPr>
          <w:delText xml:space="preserve">            AuxPoint1.SetOnCap(</w:delText>
        </w:r>
        <w:r w:rsidRPr="00DB1522" w:rsidDel="00E474A7">
          <w:rPr>
            <w:color w:val="0000FF"/>
            <w:lang w:val="en-US"/>
          </w:rPr>
          <w:delText>True</w:delText>
        </w:r>
        <w:r w:rsidRPr="00DB1522" w:rsidDel="00E474A7">
          <w:rPr>
            <w:lang w:val="en-US"/>
          </w:rPr>
          <w:delText>)</w:delText>
        </w:r>
      </w:del>
    </w:p>
    <w:p w14:paraId="698C5E80" w14:textId="29C04DDE" w:rsidR="00DB1522" w:rsidRPr="00DB1522" w:rsidDel="00E474A7" w:rsidRDefault="00DB1522" w:rsidP="00DE23F9">
      <w:pPr>
        <w:ind w:firstLine="0"/>
        <w:rPr>
          <w:del w:id="1591" w:author="Autor"/>
          <w:lang w:val="en-US"/>
        </w:rPr>
      </w:pPr>
      <w:del w:id="1592" w:author="Autor">
        <w:r w:rsidRPr="00DB1522" w:rsidDel="00E474A7">
          <w:rPr>
            <w:lang w:val="en-US"/>
          </w:rPr>
          <w:delText xml:space="preserve">            AuxPoint2.SetOnCap(</w:delText>
        </w:r>
        <w:r w:rsidRPr="00DB1522" w:rsidDel="00E474A7">
          <w:rPr>
            <w:color w:val="0000FF"/>
            <w:lang w:val="en-US"/>
          </w:rPr>
          <w:delText>True</w:delText>
        </w:r>
        <w:r w:rsidRPr="00DB1522" w:rsidDel="00E474A7">
          <w:rPr>
            <w:lang w:val="en-US"/>
          </w:rPr>
          <w:delText>)</w:delText>
        </w:r>
      </w:del>
    </w:p>
    <w:p w14:paraId="491251C8" w14:textId="19D8244E" w:rsidR="00DB1522" w:rsidRPr="00DB1522" w:rsidDel="00E474A7" w:rsidRDefault="00DB1522" w:rsidP="00DE23F9">
      <w:pPr>
        <w:ind w:firstLine="0"/>
        <w:rPr>
          <w:del w:id="1593" w:author="Autor"/>
          <w:lang w:val="en-US"/>
        </w:rPr>
      </w:pPr>
      <w:del w:id="1594" w:author="Autor">
        <w:r w:rsidRPr="00DB1522" w:rsidDel="00E474A7">
          <w:rPr>
            <w:lang w:val="en-US"/>
          </w:rPr>
          <w:delText xml:space="preserve">            dist2 = </w:delText>
        </w:r>
        <w:r w:rsidRPr="00DB1522" w:rsidDel="00E474A7">
          <w:rPr>
            <w:color w:val="0000FF"/>
            <w:lang w:val="en-US"/>
          </w:rPr>
          <w:delText>self</w:delText>
        </w:r>
        <w:r w:rsidRPr="00DB1522" w:rsidDel="00E474A7">
          <w:rPr>
            <w:lang w:val="en-US"/>
          </w:rPr>
          <w:delText>.__calcDist(AuxPoint1, AuxPoint2)</w:delText>
        </w:r>
      </w:del>
    </w:p>
    <w:p w14:paraId="5ED8341B" w14:textId="75C7B0BA" w:rsidR="00DB1522" w:rsidRPr="00DB1522" w:rsidDel="00E474A7" w:rsidRDefault="00DB1522" w:rsidP="00DE23F9">
      <w:pPr>
        <w:ind w:firstLine="0"/>
        <w:rPr>
          <w:del w:id="1595" w:author="Autor"/>
          <w:lang w:val="en-US"/>
        </w:rPr>
      </w:pPr>
      <w:del w:id="1596" w:author="Autor">
        <w:r w:rsidRPr="00DB1522" w:rsidDel="00E474A7">
          <w:rPr>
            <w:lang w:val="en-US"/>
          </w:rPr>
          <w:delText xml:space="preserve">            AuxPoint2.SetOnCap(</w:delText>
        </w:r>
        <w:r w:rsidRPr="00DB1522" w:rsidDel="00E474A7">
          <w:rPr>
            <w:color w:val="0000FF"/>
            <w:lang w:val="en-US"/>
          </w:rPr>
          <w:delText>False</w:delText>
        </w:r>
        <w:r w:rsidRPr="00DB1522" w:rsidDel="00E474A7">
          <w:rPr>
            <w:lang w:val="en-US"/>
          </w:rPr>
          <w:delText>)</w:delText>
        </w:r>
      </w:del>
    </w:p>
    <w:p w14:paraId="2753D078" w14:textId="13883667" w:rsidR="00DB1522" w:rsidRPr="00DB1522" w:rsidDel="00E474A7" w:rsidRDefault="00DB1522" w:rsidP="00DE23F9">
      <w:pPr>
        <w:ind w:firstLine="0"/>
        <w:rPr>
          <w:del w:id="1597" w:author="Autor"/>
          <w:lang w:val="en-US"/>
        </w:rPr>
      </w:pPr>
      <w:del w:id="1598" w:author="Autor">
        <w:r w:rsidRPr="00DB1522" w:rsidDel="00E474A7">
          <w:rPr>
            <w:lang w:val="en-US"/>
          </w:rPr>
          <w:delText xml:space="preserve">            dist3 = </w:delText>
        </w:r>
        <w:r w:rsidRPr="00DB1522" w:rsidDel="00E474A7">
          <w:rPr>
            <w:color w:val="0000FF"/>
            <w:lang w:val="en-US"/>
          </w:rPr>
          <w:delText>self</w:delText>
        </w:r>
        <w:r w:rsidRPr="00DB1522" w:rsidDel="00E474A7">
          <w:rPr>
            <w:lang w:val="en-US"/>
          </w:rPr>
          <w:delText>.__calcDist(AuxPoint2, Sensor)</w:delText>
        </w:r>
      </w:del>
    </w:p>
    <w:p w14:paraId="55714B35" w14:textId="54C4BA83" w:rsidR="00DB1522" w:rsidRPr="00DB1522" w:rsidDel="00E474A7" w:rsidRDefault="00DB1522" w:rsidP="00DE23F9">
      <w:pPr>
        <w:ind w:firstLine="0"/>
        <w:rPr>
          <w:del w:id="1599" w:author="Autor"/>
          <w:lang w:val="en-US"/>
        </w:rPr>
      </w:pPr>
      <w:del w:id="1600" w:author="Autor">
        <w:r w:rsidRPr="00DB1522" w:rsidDel="00E474A7">
          <w:rPr>
            <w:lang w:val="en-US"/>
          </w:rPr>
          <w:delText xml:space="preserve">            dist = dist1 + dist2 + dist3</w:delText>
        </w:r>
      </w:del>
    </w:p>
    <w:p w14:paraId="765F1242" w14:textId="1A341FB7" w:rsidR="00DB1522" w:rsidRPr="00DB1522" w:rsidDel="00E474A7" w:rsidRDefault="00DB1522" w:rsidP="00DE23F9">
      <w:pPr>
        <w:ind w:firstLine="0"/>
        <w:rPr>
          <w:del w:id="1601" w:author="Autor"/>
          <w:lang w:val="en-US"/>
        </w:rPr>
      </w:pPr>
    </w:p>
    <w:p w14:paraId="384C5E4B" w14:textId="7C47CD89" w:rsidR="00DB1522" w:rsidRPr="00DB1522" w:rsidDel="00E474A7" w:rsidRDefault="00DB1522" w:rsidP="00DE23F9">
      <w:pPr>
        <w:ind w:firstLine="0"/>
        <w:rPr>
          <w:del w:id="1602" w:author="Autor"/>
          <w:lang w:val="en-US"/>
        </w:rPr>
      </w:pPr>
      <w:del w:id="160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64CA47DF" w14:textId="7050CA68" w:rsidR="00DB1522" w:rsidRPr="00DB1522" w:rsidDel="00E474A7" w:rsidRDefault="00DB1522" w:rsidP="00DE23F9">
      <w:pPr>
        <w:ind w:firstLine="0"/>
        <w:rPr>
          <w:del w:id="1604" w:author="Autor"/>
          <w:lang w:val="en-US"/>
        </w:rPr>
      </w:pPr>
      <w:del w:id="1605" w:author="Autor">
        <w:r w:rsidRPr="00DB1522" w:rsidDel="00E474A7">
          <w:rPr>
            <w:lang w:val="en-US"/>
          </w:rPr>
          <w:delText xml:space="preserve">            dist = -</w:delText>
        </w:r>
        <w:r w:rsidRPr="00DB1522" w:rsidDel="00E474A7">
          <w:rPr>
            <w:color w:val="09885A"/>
            <w:lang w:val="en-US"/>
          </w:rPr>
          <w:delText>1</w:delText>
        </w:r>
      </w:del>
    </w:p>
    <w:p w14:paraId="3F34340B" w14:textId="6671E134" w:rsidR="00DB1522" w:rsidRPr="00DB1522" w:rsidDel="00E474A7" w:rsidRDefault="00DB1522" w:rsidP="00DE23F9">
      <w:pPr>
        <w:ind w:firstLine="0"/>
        <w:rPr>
          <w:del w:id="1606" w:author="Autor"/>
          <w:lang w:val="en-US"/>
        </w:rPr>
      </w:pPr>
    </w:p>
    <w:p w14:paraId="50BD5167" w14:textId="5FF2B775" w:rsidR="00DB1522" w:rsidRPr="00DB1522" w:rsidDel="00E474A7" w:rsidRDefault="00DB1522" w:rsidP="00DE23F9">
      <w:pPr>
        <w:ind w:firstLine="0"/>
        <w:rPr>
          <w:del w:id="1607" w:author="Autor"/>
          <w:lang w:val="en-US"/>
        </w:rPr>
      </w:pPr>
      <w:del w:id="1608"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w:delText>
        </w:r>
      </w:del>
    </w:p>
    <w:p w14:paraId="09E8BA3B" w14:textId="7D74FD1C" w:rsidR="00DB1522" w:rsidRPr="00DB1522" w:rsidDel="00E474A7" w:rsidRDefault="00DB1522" w:rsidP="00DE23F9">
      <w:pPr>
        <w:ind w:firstLine="0"/>
        <w:rPr>
          <w:del w:id="1609" w:author="Autor"/>
          <w:lang w:val="en-US"/>
        </w:rPr>
      </w:pPr>
    </w:p>
    <w:p w14:paraId="403D2CCB" w14:textId="69CB15BC" w:rsidR="00DB1522" w:rsidRPr="00DB1522" w:rsidDel="00E474A7" w:rsidRDefault="00DB1522" w:rsidP="00DE23F9">
      <w:pPr>
        <w:ind w:firstLine="0"/>
        <w:rPr>
          <w:del w:id="1610" w:author="Autor"/>
          <w:lang w:val="en-US"/>
        </w:rPr>
      </w:pPr>
      <w:del w:id="161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calcAllDist</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SourceX</w:delText>
        </w:r>
        <w:r w:rsidRPr="00DB1522" w:rsidDel="00E474A7">
          <w:rPr>
            <w:lang w:val="en-US"/>
          </w:rPr>
          <w:delText xml:space="preserve">, </w:delText>
        </w:r>
        <w:r w:rsidRPr="00DB1522" w:rsidDel="00E474A7">
          <w:rPr>
            <w:color w:val="001080"/>
            <w:lang w:val="en-US"/>
          </w:rPr>
          <w:delText>SourceY</w:delText>
        </w:r>
        <w:r w:rsidRPr="00DB1522" w:rsidDel="00E474A7">
          <w:rPr>
            <w:lang w:val="en-US"/>
          </w:rPr>
          <w:delText xml:space="preserve">, </w:delText>
        </w:r>
        <w:r w:rsidRPr="00DB1522" w:rsidDel="00E474A7">
          <w:rPr>
            <w:color w:val="001080"/>
            <w:lang w:val="en-US"/>
          </w:rPr>
          <w:delText>IDs</w:delText>
        </w:r>
        <w:r w:rsidRPr="00DB1522" w:rsidDel="00E474A7">
          <w:rPr>
            <w:lang w:val="en-US"/>
          </w:rPr>
          <w:delText>):</w:delText>
        </w:r>
      </w:del>
    </w:p>
    <w:p w14:paraId="05EC4CE7" w14:textId="4F4BC009" w:rsidR="00DB1522" w:rsidRPr="00DB1522" w:rsidDel="00E474A7" w:rsidRDefault="00DB1522" w:rsidP="00DE23F9">
      <w:pPr>
        <w:ind w:firstLine="0"/>
        <w:rPr>
          <w:del w:id="1612" w:author="Autor"/>
        </w:rPr>
      </w:pPr>
      <w:del w:id="1613" w:author="Autor">
        <w:r w:rsidRPr="00DB1522" w:rsidDel="00E474A7">
          <w:rPr>
            <w:lang w:val="en-US"/>
          </w:rPr>
          <w:delText xml:space="preserve">        </w:delText>
        </w:r>
        <w:r w:rsidRPr="00DB1522" w:rsidDel="00E474A7">
          <w:rPr>
            <w:color w:val="A31515"/>
          </w:rPr>
          <w:delText>"""</w:delText>
        </w:r>
      </w:del>
    </w:p>
    <w:p w14:paraId="554EF5A3" w14:textId="2FFD152D" w:rsidR="00DB1522" w:rsidRPr="00DB1522" w:rsidDel="00E474A7" w:rsidRDefault="00DB1522" w:rsidP="00DE23F9">
      <w:pPr>
        <w:ind w:firstLine="0"/>
        <w:rPr>
          <w:del w:id="1614" w:author="Autor"/>
        </w:rPr>
      </w:pPr>
      <w:del w:id="1615" w:author="Autor">
        <w:r w:rsidRPr="00DB1522" w:rsidDel="00E474A7">
          <w:rPr>
            <w:color w:val="A31515"/>
          </w:rPr>
          <w:delText xml:space="preserve">        # Inicialização dos tempos acumulados de cálculo de distâncias  - medição de performance</w:delText>
        </w:r>
      </w:del>
    </w:p>
    <w:p w14:paraId="51323F23" w14:textId="771450F6" w:rsidR="00DB1522" w:rsidRPr="00DB1522" w:rsidDel="00E474A7" w:rsidRDefault="00DB1522" w:rsidP="00DE23F9">
      <w:pPr>
        <w:ind w:firstLine="0"/>
        <w:rPr>
          <w:del w:id="1616" w:author="Autor"/>
          <w:lang w:val="en-US"/>
        </w:rPr>
      </w:pPr>
      <w:del w:id="1617" w:author="Autor">
        <w:r w:rsidRPr="00DB1522" w:rsidDel="00E474A7">
          <w:rPr>
            <w:color w:val="A31515"/>
          </w:rPr>
          <w:delText xml:space="preserve">        </w:delText>
        </w:r>
        <w:r w:rsidRPr="00DB1522" w:rsidDel="00E474A7">
          <w:rPr>
            <w:color w:val="A31515"/>
            <w:lang w:val="en-US"/>
          </w:rPr>
          <w:delText>self.__initializeTimes()</w:delText>
        </w:r>
      </w:del>
    </w:p>
    <w:p w14:paraId="0FAD0227" w14:textId="103EF54E" w:rsidR="00DB1522" w:rsidRPr="00DB1522" w:rsidDel="00E474A7" w:rsidRDefault="00DB1522" w:rsidP="00DE23F9">
      <w:pPr>
        <w:ind w:firstLine="0"/>
        <w:rPr>
          <w:del w:id="1618" w:author="Autor"/>
          <w:lang w:val="en-US"/>
        </w:rPr>
      </w:pPr>
      <w:del w:id="1619" w:author="Autor">
        <w:r w:rsidRPr="00DB1522" w:rsidDel="00E474A7">
          <w:rPr>
            <w:color w:val="A31515"/>
            <w:lang w:val="en-US"/>
          </w:rPr>
          <w:delText xml:space="preserve">        """</w:delText>
        </w:r>
      </w:del>
    </w:p>
    <w:p w14:paraId="7B383CE0" w14:textId="5A556C3A" w:rsidR="00DB1522" w:rsidRPr="00DB1522" w:rsidDel="00E474A7" w:rsidRDefault="00DB1522" w:rsidP="00DE23F9">
      <w:pPr>
        <w:ind w:firstLine="0"/>
        <w:rPr>
          <w:del w:id="1620" w:author="Autor"/>
          <w:lang w:val="en-US"/>
        </w:rPr>
      </w:pPr>
    </w:p>
    <w:p w14:paraId="37844BBF" w14:textId="4DCE960A" w:rsidR="00DB1522" w:rsidRPr="00DB1522" w:rsidDel="00E474A7" w:rsidRDefault="00DB1522" w:rsidP="00DE23F9">
      <w:pPr>
        <w:ind w:firstLine="0"/>
        <w:rPr>
          <w:del w:id="1621" w:author="Autor"/>
          <w:lang w:val="en-US"/>
        </w:rPr>
      </w:pPr>
      <w:del w:id="162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.__removeSensors(IDs)</w:delText>
        </w:r>
      </w:del>
    </w:p>
    <w:p w14:paraId="695AA74A" w14:textId="79A429A0" w:rsidR="00DB1522" w:rsidRPr="00DB1522" w:rsidDel="00E474A7" w:rsidRDefault="00DB1522" w:rsidP="00DE23F9">
      <w:pPr>
        <w:ind w:firstLine="0"/>
        <w:rPr>
          <w:del w:id="1623" w:author="Autor"/>
          <w:lang w:val="en-US"/>
        </w:rPr>
      </w:pPr>
      <w:del w:id="1624" w:author="Autor">
        <w:r w:rsidRPr="00DB1522" w:rsidDel="00E474A7">
          <w:rPr>
            <w:lang w:val="en-US"/>
          </w:rPr>
          <w:delText xml:space="preserve">        Source = VesselPoint(SourceX, SourceY, -</w:delText>
        </w:r>
        <w:r w:rsidRPr="00DB1522" w:rsidDel="00E474A7">
          <w:rPr>
            <w:color w:val="09885A"/>
            <w:lang w:val="en-US"/>
          </w:rPr>
          <w:delText>1</w:delText>
        </w:r>
        <w:r w:rsidRPr="00DB1522" w:rsidDel="00E474A7">
          <w:rPr>
            <w:lang w:val="en-US"/>
          </w:rPr>
          <w:delText>)</w:delText>
        </w:r>
      </w:del>
    </w:p>
    <w:p w14:paraId="55D0B7F8" w14:textId="4DAEB8C4" w:rsidR="00DB1522" w:rsidRPr="00DB1522" w:rsidDel="00E474A7" w:rsidRDefault="00DB1522" w:rsidP="00DE23F9">
      <w:pPr>
        <w:ind w:firstLine="0"/>
        <w:rPr>
          <w:del w:id="1625" w:author="Autor"/>
          <w:lang w:val="en-US"/>
        </w:rPr>
      </w:pPr>
      <w:del w:id="1626"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.__AuxCoords(Source)</w:delText>
        </w:r>
      </w:del>
    </w:p>
    <w:p w14:paraId="432E8920" w14:textId="42F31F34" w:rsidR="00DB1522" w:rsidRPr="00DB1522" w:rsidDel="00E474A7" w:rsidRDefault="00DB1522" w:rsidP="00DE23F9">
      <w:pPr>
        <w:ind w:firstLine="0"/>
        <w:rPr>
          <w:del w:id="1627" w:author="Autor"/>
          <w:lang w:val="en-US"/>
        </w:rPr>
      </w:pPr>
    </w:p>
    <w:p w14:paraId="6B4F56E8" w14:textId="32733AD9" w:rsidR="00DB1522" w:rsidRPr="00DB1522" w:rsidDel="00E474A7" w:rsidRDefault="00DB1522" w:rsidP="00DE23F9">
      <w:pPr>
        <w:ind w:firstLine="0"/>
        <w:rPr>
          <w:del w:id="1628" w:author="Autor"/>
          <w:lang w:val="en-US"/>
        </w:rPr>
      </w:pPr>
      <w:del w:id="1629" w:author="Autor">
        <w:r w:rsidRPr="00DB1522" w:rsidDel="00E474A7">
          <w:rPr>
            <w:lang w:val="en-US"/>
          </w:rPr>
          <w:delText xml:space="preserve">        t0 = time.time()</w:delText>
        </w:r>
      </w:del>
    </w:p>
    <w:p w14:paraId="5DC5EAA8" w14:textId="09A55F24" w:rsidR="00DB1522" w:rsidRPr="00DB1522" w:rsidDel="00E474A7" w:rsidRDefault="00DB1522" w:rsidP="00DE23F9">
      <w:pPr>
        <w:ind w:firstLine="0"/>
        <w:rPr>
          <w:del w:id="1630" w:author="Autor"/>
          <w:lang w:val="en-US"/>
        </w:rPr>
      </w:pPr>
    </w:p>
    <w:p w14:paraId="0CC809EC" w14:textId="20EB24E7" w:rsidR="00DB1522" w:rsidRPr="00DB1522" w:rsidDel="00E474A7" w:rsidRDefault="00DB1522" w:rsidP="00DE23F9">
      <w:pPr>
        <w:ind w:firstLine="0"/>
        <w:rPr>
          <w:del w:id="1631" w:author="Autor"/>
          <w:lang w:val="en-US"/>
        </w:rPr>
      </w:pPr>
      <w:del w:id="1632" w:author="Autor">
        <w:r w:rsidRPr="00DB1522" w:rsidDel="00E474A7">
          <w:rPr>
            <w:lang w:val="en-US"/>
          </w:rPr>
          <w:delText xml:space="preserve">        MinDistances = np.zeros(</w:delText>
        </w:r>
        <w:r w:rsidRPr="00DB1522" w:rsidDel="00E474A7">
          <w:rPr>
            <w:color w:val="795E26"/>
            <w:lang w:val="en-US"/>
          </w:rPr>
          <w:delText>len</w:delText>
        </w:r>
        <w:r w:rsidRPr="00DB1522" w:rsidDel="00E474A7">
          <w:rPr>
            <w:lang w:val="en-US"/>
          </w:rPr>
          <w:delText>(</w:delText>
        </w:r>
        <w:r w:rsidRPr="00DB1522" w:rsidDel="00E474A7">
          <w:rPr>
            <w:color w:val="0000FF"/>
            <w:lang w:val="en-US"/>
          </w:rPr>
          <w:delText>self</w:delText>
        </w:r>
        <w:r w:rsidRPr="00DB1522" w:rsidDel="00E474A7">
          <w:rPr>
            <w:lang w:val="en-US"/>
          </w:rPr>
          <w:delText>.SensorList))</w:delText>
        </w:r>
      </w:del>
    </w:p>
    <w:p w14:paraId="713162DF" w14:textId="7C47917C" w:rsidR="00DB1522" w:rsidRPr="00DB1522" w:rsidDel="00E474A7" w:rsidRDefault="00DB1522" w:rsidP="00DE23F9">
      <w:pPr>
        <w:ind w:firstLine="0"/>
        <w:rPr>
          <w:del w:id="1633" w:author="Autor"/>
          <w:lang w:val="en-US"/>
        </w:rPr>
      </w:pPr>
      <w:del w:id="1634" w:author="Autor">
        <w:r w:rsidRPr="00DB1522" w:rsidDel="00E474A7">
          <w:rPr>
            <w:lang w:val="en-US"/>
          </w:rPr>
          <w:delText xml:space="preserve">        i = -</w:delText>
        </w:r>
        <w:r w:rsidRPr="00DB1522" w:rsidDel="00E474A7">
          <w:rPr>
            <w:color w:val="09885A"/>
            <w:lang w:val="en-US"/>
          </w:rPr>
          <w:delText>1</w:delText>
        </w:r>
      </w:del>
    </w:p>
    <w:p w14:paraId="0EAAF170" w14:textId="441F95E4" w:rsidR="00DB1522" w:rsidRPr="00DB1522" w:rsidDel="00E474A7" w:rsidRDefault="00DB1522" w:rsidP="00DE23F9">
      <w:pPr>
        <w:ind w:firstLine="0"/>
        <w:rPr>
          <w:del w:id="1635" w:author="Autor"/>
          <w:lang w:val="en-US"/>
        </w:rPr>
      </w:pPr>
      <w:del w:id="1636"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4EFD02DE" w14:textId="6B9054B4" w:rsidR="00DB1522" w:rsidRPr="00DB1522" w:rsidDel="00E474A7" w:rsidRDefault="00DB1522" w:rsidP="00DE23F9">
      <w:pPr>
        <w:ind w:firstLine="0"/>
        <w:rPr>
          <w:del w:id="1637" w:author="Autor"/>
          <w:lang w:val="en-US"/>
        </w:rPr>
      </w:pPr>
      <w:del w:id="1638" w:author="Autor">
        <w:r w:rsidRPr="00DB1522" w:rsidDel="00E474A7">
          <w:rPr>
            <w:lang w:val="en-US"/>
          </w:rPr>
          <w:delText xml:space="preserve">            i += </w:delText>
        </w:r>
        <w:r w:rsidRPr="00DB1522" w:rsidDel="00E474A7">
          <w:rPr>
            <w:color w:val="09885A"/>
            <w:lang w:val="en-US"/>
          </w:rPr>
          <w:delText>1</w:delText>
        </w:r>
      </w:del>
    </w:p>
    <w:p w14:paraId="5B63ECCB" w14:textId="1B0E7BCC" w:rsidR="00DB1522" w:rsidRPr="00DB1522" w:rsidDel="00E474A7" w:rsidRDefault="00DB1522" w:rsidP="00DE23F9">
      <w:pPr>
        <w:ind w:firstLine="0"/>
        <w:rPr>
          <w:del w:id="1639" w:author="Autor"/>
          <w:lang w:val="en-US"/>
        </w:rPr>
      </w:pPr>
    </w:p>
    <w:p w14:paraId="23800209" w14:textId="2EE91F24" w:rsidR="00DB1522" w:rsidRPr="00DB1522" w:rsidDel="00E474A7" w:rsidRDefault="00DB1522" w:rsidP="00DE23F9">
      <w:pPr>
        <w:ind w:firstLine="0"/>
        <w:rPr>
          <w:del w:id="1640" w:author="Autor"/>
          <w:lang w:val="en-US"/>
        </w:rPr>
      </w:pPr>
      <w:del w:id="1641" w:author="Autor">
        <w:r w:rsidRPr="00DB1522" w:rsidDel="00E474A7">
          <w:rPr>
            <w:lang w:val="en-US"/>
          </w:rPr>
          <w:delText xml:space="preserve">            distDirect = </w:delText>
        </w:r>
        <w:r w:rsidRPr="00DB1522" w:rsidDel="00E474A7">
          <w:rPr>
            <w:color w:val="0000FF"/>
            <w:lang w:val="en-US"/>
          </w:rPr>
          <w:delText>self</w:delText>
        </w:r>
        <w:r w:rsidRPr="00DB1522" w:rsidDel="00E474A7">
          <w:rPr>
            <w:lang w:val="en-US"/>
          </w:rPr>
          <w:delText>.__calcDist(Source, sensor)</w:delText>
        </w:r>
      </w:del>
    </w:p>
    <w:p w14:paraId="00DAE864" w14:textId="207EECE0" w:rsidR="00DB1522" w:rsidRPr="00DB1522" w:rsidDel="00E474A7" w:rsidRDefault="00DB1522" w:rsidP="00DE23F9">
      <w:pPr>
        <w:ind w:firstLine="0"/>
        <w:rPr>
          <w:del w:id="1642" w:author="Autor"/>
          <w:lang w:val="en-US"/>
        </w:rPr>
      </w:pPr>
      <w:del w:id="1643" w:author="Autor">
        <w:r w:rsidRPr="00DB1522" w:rsidDel="00E474A7">
          <w:rPr>
            <w:lang w:val="en-US"/>
          </w:rPr>
          <w:delText xml:space="preserve">            distVClone = -</w:delText>
        </w:r>
        <w:r w:rsidRPr="00DB1522" w:rsidDel="00E474A7">
          <w:rPr>
            <w:color w:val="09885A"/>
            <w:lang w:val="en-US"/>
          </w:rPr>
          <w:delText>1</w:delText>
        </w:r>
      </w:del>
    </w:p>
    <w:p w14:paraId="691204FD" w14:textId="6A297BB5" w:rsidR="00DB1522" w:rsidRPr="00DB1522" w:rsidDel="00E474A7" w:rsidRDefault="00DB1522" w:rsidP="00DE23F9">
      <w:pPr>
        <w:ind w:firstLine="0"/>
        <w:rPr>
          <w:del w:id="1644" w:author="Autor"/>
          <w:lang w:val="en-US"/>
        </w:rPr>
      </w:pPr>
      <w:del w:id="1645" w:author="Autor">
        <w:r w:rsidRPr="00DB1522" w:rsidDel="00E474A7">
          <w:rPr>
            <w:lang w:val="en-US"/>
          </w:rPr>
          <w:delText xml:space="preserve">            distVClone = </w:delText>
        </w:r>
        <w:r w:rsidRPr="00DB1522" w:rsidDel="00E474A7">
          <w:rPr>
            <w:color w:val="0000FF"/>
            <w:lang w:val="en-US"/>
          </w:rPr>
          <w:delText>self</w:delText>
        </w:r>
        <w:r w:rsidRPr="00DB1522" w:rsidDel="00E474A7">
          <w:rPr>
            <w:lang w:val="en-US"/>
          </w:rPr>
          <w:delText>.__DistVClone(Source, sensor)</w:delText>
        </w:r>
      </w:del>
    </w:p>
    <w:p w14:paraId="735654BF" w14:textId="4A611208" w:rsidR="00DB1522" w:rsidRPr="00DB1522" w:rsidDel="00E474A7" w:rsidRDefault="00DB1522" w:rsidP="00DE23F9">
      <w:pPr>
        <w:ind w:firstLine="0"/>
        <w:rPr>
          <w:del w:id="1646" w:author="Autor"/>
          <w:lang w:val="en-US"/>
        </w:rPr>
      </w:pPr>
      <w:del w:id="1647"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distVClone == -</w:delText>
        </w:r>
        <w:r w:rsidRPr="00DB1522" w:rsidDel="00E474A7">
          <w:rPr>
            <w:color w:val="09885A"/>
            <w:lang w:val="en-US"/>
          </w:rPr>
          <w:delText>1</w:delText>
        </w:r>
        <w:r w:rsidRPr="00DB1522" w:rsidDel="00E474A7">
          <w:rPr>
            <w:lang w:val="en-US"/>
          </w:rPr>
          <w:delText>:</w:delText>
        </w:r>
      </w:del>
    </w:p>
    <w:p w14:paraId="51FE0BD6" w14:textId="77BEA5F8" w:rsidR="00DB1522" w:rsidRPr="00DB1522" w:rsidDel="00E474A7" w:rsidRDefault="00DB1522" w:rsidP="00DE23F9">
      <w:pPr>
        <w:ind w:firstLine="0"/>
        <w:rPr>
          <w:del w:id="1648" w:author="Autor"/>
          <w:lang w:val="en-US"/>
        </w:rPr>
      </w:pPr>
      <w:del w:id="1649" w:author="Autor">
        <w:r w:rsidRPr="00DB1522" w:rsidDel="00E474A7">
          <w:rPr>
            <w:lang w:val="en-US"/>
          </w:rPr>
          <w:delText xml:space="preserve">                distVClone = distDirect * </w:delText>
        </w:r>
        <w:r w:rsidRPr="00DB1522" w:rsidDel="00E474A7">
          <w:rPr>
            <w:color w:val="09885A"/>
            <w:lang w:val="en-US"/>
          </w:rPr>
          <w:delText>10</w:delText>
        </w:r>
      </w:del>
    </w:p>
    <w:p w14:paraId="1A18F2AD" w14:textId="44830FCA" w:rsidR="00DB1522" w:rsidRPr="00DB1522" w:rsidDel="00E474A7" w:rsidRDefault="00DB1522" w:rsidP="00DE23F9">
      <w:pPr>
        <w:ind w:firstLine="0"/>
        <w:rPr>
          <w:del w:id="1650" w:author="Autor"/>
          <w:lang w:val="en-US"/>
        </w:rPr>
      </w:pPr>
      <w:del w:id="1651"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A2299D5" w14:textId="25E580EA" w:rsidR="00DB1522" w:rsidRPr="00DB1522" w:rsidDel="00E474A7" w:rsidRDefault="00DB1522" w:rsidP="00DE23F9">
      <w:pPr>
        <w:ind w:firstLine="0"/>
        <w:rPr>
          <w:del w:id="1652" w:author="Autor"/>
        </w:rPr>
      </w:pPr>
      <w:del w:id="1653" w:author="Autor">
        <w:r w:rsidRPr="00DB1522" w:rsidDel="00E474A7">
          <w:rPr>
            <w:lang w:val="en-US"/>
          </w:rPr>
          <w:delText xml:space="preserve">                </w:delText>
        </w:r>
        <w:r w:rsidRPr="00DB1522" w:rsidDel="00E474A7">
          <w:rPr>
            <w:color w:val="A31515"/>
          </w:rPr>
          <w:delText>"""</w:delText>
        </w:r>
      </w:del>
    </w:p>
    <w:p w14:paraId="2C74690E" w14:textId="436E38C7" w:rsidR="00DB1522" w:rsidRPr="00DB1522" w:rsidDel="00E474A7" w:rsidRDefault="00DB1522" w:rsidP="00DE23F9">
      <w:pPr>
        <w:ind w:firstLine="0"/>
        <w:rPr>
          <w:del w:id="1654" w:author="Autor"/>
        </w:rPr>
      </w:pPr>
      <w:del w:id="1655" w:author="Autor">
        <w:r w:rsidRPr="00DB1522" w:rsidDel="00E474A7">
          <w:rPr>
            <w:color w:val="A31515"/>
          </w:rPr>
          <w:delText xml:space="preserve">                print("Distância direta: " + str(distDirect))</w:delText>
        </w:r>
      </w:del>
    </w:p>
    <w:p w14:paraId="08EF0E6A" w14:textId="690C245B" w:rsidR="00DB1522" w:rsidRPr="00DB1522" w:rsidDel="00E474A7" w:rsidRDefault="00DB1522" w:rsidP="00DE23F9">
      <w:pPr>
        <w:ind w:firstLine="0"/>
        <w:rPr>
          <w:del w:id="1656" w:author="Autor"/>
          <w:lang w:val="en-US"/>
        </w:rPr>
      </w:pPr>
      <w:del w:id="1657" w:author="Autor">
        <w:r w:rsidRPr="00DB1522" w:rsidDel="00E474A7">
          <w:rPr>
            <w:color w:val="A31515"/>
          </w:rPr>
          <w:delText xml:space="preserve">                </w:delText>
        </w:r>
        <w:r w:rsidRPr="00DB1522" w:rsidDel="00E474A7">
          <w:rPr>
            <w:color w:val="A31515"/>
            <w:lang w:val="en-US"/>
          </w:rPr>
          <w:delText>print("Clone vertical :" + str(distVClone))</w:delText>
        </w:r>
      </w:del>
    </w:p>
    <w:p w14:paraId="5608A131" w14:textId="558FAD88" w:rsidR="00DB1522" w:rsidRPr="00DB1522" w:rsidDel="00E474A7" w:rsidRDefault="00DB1522" w:rsidP="00DE23F9">
      <w:pPr>
        <w:ind w:firstLine="0"/>
        <w:rPr>
          <w:del w:id="1658" w:author="Autor"/>
          <w:lang w:val="en-US"/>
        </w:rPr>
      </w:pPr>
      <w:del w:id="1659" w:author="Autor">
        <w:r w:rsidRPr="00DB1522" w:rsidDel="00E474A7">
          <w:rPr>
            <w:color w:val="A31515"/>
            <w:lang w:val="en-US"/>
          </w:rPr>
          <w:delText xml:space="preserve">                print("</w:delText>
        </w:r>
        <w:r w:rsidRPr="00DB1522" w:rsidDel="00E474A7">
          <w:rPr>
            <w:color w:val="FF0000"/>
            <w:lang w:val="en-US"/>
          </w:rPr>
          <w:delText>\n</w:delText>
        </w:r>
        <w:r w:rsidRPr="00DB1522" w:rsidDel="00E474A7">
          <w:rPr>
            <w:color w:val="A31515"/>
            <w:lang w:val="en-US"/>
          </w:rPr>
          <w:delText>")</w:delText>
        </w:r>
      </w:del>
    </w:p>
    <w:p w14:paraId="241CC6D8" w14:textId="37673296" w:rsidR="00DB1522" w:rsidRPr="00DB1522" w:rsidDel="00E474A7" w:rsidRDefault="00DB1522" w:rsidP="00DE23F9">
      <w:pPr>
        <w:ind w:firstLine="0"/>
        <w:rPr>
          <w:del w:id="1660" w:author="Autor"/>
          <w:lang w:val="en-US"/>
        </w:rPr>
      </w:pPr>
      <w:del w:id="1661" w:author="Autor">
        <w:r w:rsidRPr="00DB1522" w:rsidDel="00E474A7">
          <w:rPr>
            <w:color w:val="A31515"/>
            <w:lang w:val="en-US"/>
          </w:rPr>
          <w:delText xml:space="preserve">                """</w:delText>
        </w:r>
      </w:del>
    </w:p>
    <w:p w14:paraId="7F051179" w14:textId="0D0C7D83" w:rsidR="00DB1522" w:rsidRPr="00DB1522" w:rsidDel="00E474A7" w:rsidRDefault="00DB1522" w:rsidP="00DE23F9">
      <w:pPr>
        <w:ind w:firstLine="0"/>
        <w:rPr>
          <w:del w:id="1662" w:author="Autor"/>
          <w:lang w:val="en-US"/>
        </w:rPr>
      </w:pPr>
    </w:p>
    <w:p w14:paraId="007C5A54" w14:textId="7B4CF1D0" w:rsidR="00DB1522" w:rsidRPr="00DB1522" w:rsidDel="00E474A7" w:rsidRDefault="00DB1522" w:rsidP="00DE23F9">
      <w:pPr>
        <w:ind w:firstLine="0"/>
        <w:rPr>
          <w:del w:id="1663" w:author="Autor"/>
          <w:lang w:val="en-US"/>
        </w:rPr>
      </w:pPr>
      <w:del w:id="1664" w:author="Autor">
        <w:r w:rsidRPr="00DB1522" w:rsidDel="00E474A7">
          <w:rPr>
            <w:lang w:val="en-US"/>
          </w:rPr>
          <w:delText xml:space="preserve">            Distances = [distDirect, distVClone]</w:delText>
        </w:r>
      </w:del>
    </w:p>
    <w:p w14:paraId="3DA1F64C" w14:textId="7292641B" w:rsidR="00DB1522" w:rsidRPr="00DB1522" w:rsidDel="00E474A7" w:rsidRDefault="00DB1522" w:rsidP="00DE23F9">
      <w:pPr>
        <w:ind w:firstLine="0"/>
        <w:rPr>
          <w:del w:id="1665" w:author="Autor"/>
          <w:lang w:val="en-US"/>
        </w:rPr>
      </w:pPr>
      <w:del w:id="1666" w:author="Autor">
        <w:r w:rsidRPr="00DB1522" w:rsidDel="00E474A7">
          <w:rPr>
            <w:lang w:val="en-US"/>
          </w:rPr>
          <w:delText xml:space="preserve">            MinDistances[i] = np.min(Distances)</w:delText>
        </w:r>
      </w:del>
    </w:p>
    <w:p w14:paraId="09729AC7" w14:textId="75175598" w:rsidR="00DB1522" w:rsidRPr="00DB1522" w:rsidDel="00E474A7" w:rsidRDefault="00DB1522" w:rsidP="00DE23F9">
      <w:pPr>
        <w:ind w:firstLine="0"/>
        <w:rPr>
          <w:del w:id="1667" w:author="Autor"/>
          <w:lang w:val="en-US"/>
        </w:rPr>
      </w:pPr>
    </w:p>
    <w:p w14:paraId="0CA88915" w14:textId="3EDC5FBF" w:rsidR="00DB1522" w:rsidRPr="00DB1522" w:rsidDel="00E474A7" w:rsidRDefault="00DB1522" w:rsidP="00DE23F9">
      <w:pPr>
        <w:ind w:firstLine="0"/>
        <w:rPr>
          <w:del w:id="1668" w:author="Autor"/>
          <w:lang w:val="en-US"/>
        </w:rPr>
      </w:pPr>
      <w:del w:id="1669"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.__returnSensors()</w:delText>
        </w:r>
      </w:del>
    </w:p>
    <w:p w14:paraId="389F945D" w14:textId="275207FE" w:rsidR="00DB1522" w:rsidRPr="00DB1522" w:rsidDel="00E474A7" w:rsidRDefault="00DB1522" w:rsidP="00DE23F9">
      <w:pPr>
        <w:ind w:firstLine="0"/>
        <w:rPr>
          <w:del w:id="1670" w:author="Autor"/>
          <w:lang w:val="en-US"/>
        </w:rPr>
      </w:pPr>
    </w:p>
    <w:p w14:paraId="5D0B944B" w14:textId="496FA891" w:rsidR="00DB1522" w:rsidRPr="000A322C" w:rsidDel="00E474A7" w:rsidRDefault="00DB1522" w:rsidP="00DE23F9">
      <w:pPr>
        <w:ind w:firstLine="0"/>
        <w:rPr>
          <w:del w:id="1671" w:author="Autor"/>
          <w:lang w:val="de-DE"/>
        </w:rPr>
      </w:pPr>
      <w:del w:id="1672" w:author="Autor">
        <w:r w:rsidRPr="00DB1522" w:rsidDel="00E474A7">
          <w:rPr>
            <w:lang w:val="en-US"/>
          </w:rPr>
          <w:delText xml:space="preserve">        </w:delText>
        </w:r>
        <w:r w:rsidRPr="000A322C" w:rsidDel="00E474A7">
          <w:rPr>
            <w:lang w:val="de-DE"/>
          </w:rPr>
          <w:delText>t1 = time.time()</w:delText>
        </w:r>
      </w:del>
    </w:p>
    <w:p w14:paraId="2044D94A" w14:textId="09A01704" w:rsidR="00DB1522" w:rsidRPr="000A322C" w:rsidDel="00E474A7" w:rsidRDefault="00DB1522" w:rsidP="00DE23F9">
      <w:pPr>
        <w:ind w:firstLine="0"/>
        <w:rPr>
          <w:del w:id="1673" w:author="Autor"/>
          <w:lang w:val="de-DE"/>
        </w:rPr>
      </w:pPr>
      <w:del w:id="1674" w:author="Autor">
        <w:r w:rsidRPr="000A322C" w:rsidDel="00E474A7">
          <w:rPr>
            <w:lang w:val="de-DE"/>
          </w:rPr>
          <w:delText xml:space="preserve">        dt = t1 - t0</w:delText>
        </w:r>
      </w:del>
    </w:p>
    <w:p w14:paraId="0C50AFC5" w14:textId="5D9FA228" w:rsidR="00DB1522" w:rsidRPr="000A322C" w:rsidDel="00E474A7" w:rsidRDefault="00DB1522" w:rsidP="00DE23F9">
      <w:pPr>
        <w:ind w:firstLine="0"/>
        <w:rPr>
          <w:del w:id="1675" w:author="Autor"/>
          <w:lang w:val="de-DE"/>
        </w:rPr>
      </w:pPr>
    </w:p>
    <w:p w14:paraId="0E73E1C6" w14:textId="129C62AB" w:rsidR="00DB1522" w:rsidRPr="00DB1522" w:rsidDel="00E474A7" w:rsidRDefault="00DB1522" w:rsidP="00DE23F9">
      <w:pPr>
        <w:ind w:firstLine="0"/>
        <w:rPr>
          <w:del w:id="1676" w:author="Autor"/>
        </w:rPr>
      </w:pPr>
      <w:del w:id="1677" w:author="Autor">
        <w:r w:rsidRPr="000A322C" w:rsidDel="00E474A7">
          <w:rPr>
            <w:lang w:val="de-DE"/>
          </w:rPr>
          <w:delText xml:space="preserve">        </w:delText>
        </w:r>
        <w:r w:rsidRPr="00DB1522" w:rsidDel="00E474A7">
          <w:rPr>
            <w:color w:val="008000"/>
          </w:rPr>
          <w:delText># Report dos tempos para calcular todas as distâncias</w:delText>
        </w:r>
      </w:del>
    </w:p>
    <w:p w14:paraId="0EA92E2B" w14:textId="3FB71CF2" w:rsidR="00DB1522" w:rsidRPr="00DB1522" w:rsidDel="00E474A7" w:rsidRDefault="00DB1522" w:rsidP="00DE23F9">
      <w:pPr>
        <w:ind w:firstLine="0"/>
        <w:rPr>
          <w:del w:id="1678" w:author="Autor"/>
          <w:lang w:val="en-US"/>
        </w:rPr>
      </w:pPr>
      <w:del w:id="1679" w:author="Autor">
        <w:r w:rsidRPr="00DB1522" w:rsidDel="00E474A7">
          <w:delText xml:space="preserve">        </w:delText>
        </w:r>
        <w:r w:rsidRPr="00DB1522" w:rsidDel="00E474A7">
          <w:rPr>
            <w:color w:val="A31515"/>
            <w:lang w:val="en-US"/>
          </w:rPr>
          <w:delText>"""</w:delText>
        </w:r>
      </w:del>
    </w:p>
    <w:p w14:paraId="0B5CD4CE" w14:textId="5E6D3D8E" w:rsidR="00DB1522" w:rsidRPr="00DB1522" w:rsidDel="00E474A7" w:rsidRDefault="00DB1522" w:rsidP="00DE23F9">
      <w:pPr>
        <w:ind w:firstLine="0"/>
        <w:rPr>
          <w:del w:id="1680" w:author="Autor"/>
          <w:lang w:val="en-US"/>
        </w:rPr>
      </w:pPr>
      <w:del w:id="1681" w:author="Autor">
        <w:r w:rsidRPr="00DB1522" w:rsidDel="00E474A7">
          <w:rPr>
            <w:color w:val="A31515"/>
            <w:lang w:val="en-US"/>
          </w:rPr>
          <w:delText xml:space="preserve">        self.__printTimes()</w:delText>
        </w:r>
      </w:del>
    </w:p>
    <w:p w14:paraId="035CAA9F" w14:textId="55847A44" w:rsidR="00DB1522" w:rsidRPr="00DB1522" w:rsidDel="00E474A7" w:rsidRDefault="00DB1522" w:rsidP="00DE23F9">
      <w:pPr>
        <w:ind w:firstLine="0"/>
        <w:rPr>
          <w:del w:id="1682" w:author="Autor"/>
          <w:lang w:val="en-US"/>
        </w:rPr>
      </w:pPr>
      <w:del w:id="1683" w:author="Autor">
        <w:r w:rsidRPr="00DB1522" w:rsidDel="00E474A7">
          <w:rPr>
            <w:color w:val="A31515"/>
            <w:lang w:val="en-US"/>
          </w:rPr>
          <w:delText xml:space="preserve">        print("Tempo total: " + str(round(dt, 5)))</w:delText>
        </w:r>
      </w:del>
    </w:p>
    <w:p w14:paraId="150A49B1" w14:textId="5A1A2F40" w:rsidR="00DB1522" w:rsidRPr="00DB1522" w:rsidDel="00E474A7" w:rsidRDefault="00DB1522" w:rsidP="00DE23F9">
      <w:pPr>
        <w:ind w:firstLine="0"/>
        <w:rPr>
          <w:del w:id="1684" w:author="Autor"/>
          <w:lang w:val="en-US"/>
        </w:rPr>
      </w:pPr>
      <w:del w:id="1685" w:author="Autor">
        <w:r w:rsidRPr="00DB1522" w:rsidDel="00E474A7">
          <w:rPr>
            <w:color w:val="A31515"/>
            <w:lang w:val="en-US"/>
          </w:rPr>
          <w:delText xml:space="preserve">        """</w:delText>
        </w:r>
      </w:del>
    </w:p>
    <w:p w14:paraId="46B9BA0E" w14:textId="3993837E" w:rsidR="00DB1522" w:rsidRPr="00DB1522" w:rsidDel="00E474A7" w:rsidRDefault="00DB1522" w:rsidP="00DE23F9">
      <w:pPr>
        <w:ind w:firstLine="0"/>
        <w:rPr>
          <w:del w:id="1686" w:author="Autor"/>
          <w:lang w:val="en-US"/>
        </w:rPr>
      </w:pPr>
    </w:p>
    <w:p w14:paraId="5E23921C" w14:textId="7D448B64" w:rsidR="00DB1522" w:rsidRPr="00DB1522" w:rsidDel="00E474A7" w:rsidRDefault="00DB1522" w:rsidP="00DE23F9">
      <w:pPr>
        <w:ind w:firstLine="0"/>
        <w:rPr>
          <w:del w:id="1687" w:author="Autor"/>
          <w:lang w:val="en-US"/>
        </w:rPr>
      </w:pPr>
      <w:del w:id="1688"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MinDistances</w:delText>
        </w:r>
      </w:del>
    </w:p>
    <w:p w14:paraId="15A93303" w14:textId="49A48070" w:rsidR="00DB1522" w:rsidRPr="00DB1522" w:rsidDel="00E474A7" w:rsidRDefault="00DB1522" w:rsidP="00DE23F9">
      <w:pPr>
        <w:ind w:firstLine="0"/>
        <w:rPr>
          <w:del w:id="1689" w:author="Autor"/>
          <w:lang w:val="en-US"/>
        </w:rPr>
      </w:pPr>
    </w:p>
    <w:p w14:paraId="1716B0B7" w14:textId="50ADEFE7" w:rsidR="00DB1522" w:rsidRPr="00DB1522" w:rsidDel="00E474A7" w:rsidRDefault="00DB1522" w:rsidP="00DE23F9">
      <w:pPr>
        <w:ind w:firstLine="0"/>
        <w:rPr>
          <w:del w:id="1690" w:author="Autor"/>
          <w:lang w:val="en-US"/>
        </w:rPr>
      </w:pPr>
      <w:del w:id="1691"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__SimplifiedDistances</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w:delText>
        </w:r>
        <w:r w:rsidRPr="00DB1522" w:rsidDel="00E474A7">
          <w:rPr>
            <w:lang w:val="en-US"/>
          </w:rPr>
          <w:delText xml:space="preserve">, </w:delText>
        </w:r>
        <w:r w:rsidRPr="00DB1522" w:rsidDel="00E474A7">
          <w:rPr>
            <w:color w:val="001080"/>
            <w:lang w:val="en-US"/>
          </w:rPr>
          <w:delText>y</w:delText>
        </w:r>
        <w:r w:rsidRPr="00DB1522" w:rsidDel="00E474A7">
          <w:rPr>
            <w:lang w:val="en-US"/>
          </w:rPr>
          <w:delText xml:space="preserve">, </w:delText>
        </w:r>
        <w:r w:rsidRPr="00DB1522" w:rsidDel="00E474A7">
          <w:rPr>
            <w:color w:val="001080"/>
            <w:lang w:val="en-US"/>
          </w:rPr>
          <w:delText>IDs</w:delText>
        </w:r>
        <w:r w:rsidRPr="00DB1522" w:rsidDel="00E474A7">
          <w:rPr>
            <w:lang w:val="en-US"/>
          </w:rPr>
          <w:delText>):</w:delText>
        </w:r>
      </w:del>
    </w:p>
    <w:p w14:paraId="5C861FEA" w14:textId="59898FEE" w:rsidR="00DB1522" w:rsidRPr="00DB1522" w:rsidDel="00E474A7" w:rsidRDefault="00DB1522" w:rsidP="00DE23F9">
      <w:pPr>
        <w:ind w:firstLine="0"/>
        <w:rPr>
          <w:del w:id="1692" w:author="Autor"/>
          <w:lang w:val="en-US"/>
        </w:rPr>
      </w:pPr>
      <w:del w:id="169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.__removeSensors(IDs)</w:delText>
        </w:r>
      </w:del>
    </w:p>
    <w:p w14:paraId="20834022" w14:textId="405F830B" w:rsidR="00DB1522" w:rsidRPr="00DB1522" w:rsidDel="00E474A7" w:rsidRDefault="00DB1522" w:rsidP="00DE23F9">
      <w:pPr>
        <w:ind w:firstLine="0"/>
        <w:rPr>
          <w:del w:id="1694" w:author="Autor"/>
          <w:lang w:val="en-US"/>
        </w:rPr>
      </w:pPr>
      <w:del w:id="1695" w:author="Autor">
        <w:r w:rsidRPr="00DB1522" w:rsidDel="00E474A7">
          <w:rPr>
            <w:lang w:val="en-US"/>
          </w:rPr>
          <w:delText xml:space="preserve">        distances = []</w:delText>
        </w:r>
      </w:del>
    </w:p>
    <w:p w14:paraId="66400FF2" w14:textId="692ADED5" w:rsidR="00DB1522" w:rsidRPr="00DB1522" w:rsidDel="00E474A7" w:rsidRDefault="00DB1522" w:rsidP="00DE23F9">
      <w:pPr>
        <w:ind w:firstLine="0"/>
        <w:rPr>
          <w:del w:id="1696" w:author="Autor"/>
          <w:lang w:val="en-US"/>
        </w:rPr>
      </w:pPr>
      <w:del w:id="1697"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sensor </w:delText>
        </w:r>
        <w:r w:rsidRPr="00DB1522" w:rsidDel="00E474A7">
          <w:rPr>
            <w:color w:val="0000FF"/>
            <w:lang w:val="en-US"/>
          </w:rPr>
          <w:delText>in</w:delText>
        </w:r>
        <w:r w:rsidRPr="00DB1522" w:rsidDel="00E474A7">
          <w:rPr>
            <w:lang w:val="en-US"/>
          </w:rPr>
          <w:delText xml:space="preserve"> </w:delText>
        </w:r>
        <w:r w:rsidRPr="00DB1522" w:rsidDel="00E474A7">
          <w:rPr>
            <w:color w:val="0000FF"/>
            <w:lang w:val="en-US"/>
          </w:rPr>
          <w:delText>self</w:delText>
        </w:r>
        <w:r w:rsidRPr="00DB1522" w:rsidDel="00E474A7">
          <w:rPr>
            <w:lang w:val="en-US"/>
          </w:rPr>
          <w:delText>.SensorList:</w:delText>
        </w:r>
      </w:del>
    </w:p>
    <w:p w14:paraId="42B0AE93" w14:textId="16FF3B62" w:rsidR="00DB1522" w:rsidRPr="00702236" w:rsidDel="00E474A7" w:rsidRDefault="00DB1522" w:rsidP="00DE23F9">
      <w:pPr>
        <w:ind w:firstLine="0"/>
        <w:rPr>
          <w:del w:id="1698" w:author="Autor"/>
        </w:rPr>
      </w:pPr>
      <w:del w:id="1699" w:author="Autor">
        <w:r w:rsidRPr="00DB1522" w:rsidDel="00E474A7">
          <w:rPr>
            <w:lang w:val="en-US"/>
          </w:rPr>
          <w:delText xml:space="preserve">            </w:delText>
        </w:r>
        <w:r w:rsidRPr="00702236" w:rsidDel="00E474A7">
          <w:delText>P1 = sensor</w:delText>
        </w:r>
      </w:del>
    </w:p>
    <w:p w14:paraId="0F261A51" w14:textId="1D950A94" w:rsidR="00DB1522" w:rsidRPr="00702236" w:rsidDel="00E474A7" w:rsidRDefault="00DB1522" w:rsidP="00DE23F9">
      <w:pPr>
        <w:ind w:firstLine="0"/>
        <w:rPr>
          <w:del w:id="1700" w:author="Autor"/>
        </w:rPr>
      </w:pPr>
      <w:del w:id="1701" w:author="Autor">
        <w:r w:rsidRPr="00702236" w:rsidDel="00E474A7">
          <w:delText xml:space="preserve">            </w:delText>
        </w:r>
        <w:r w:rsidRPr="00702236" w:rsidDel="00E474A7">
          <w:rPr>
            <w:color w:val="AF00DB"/>
          </w:rPr>
          <w:delText>if</w:delText>
        </w:r>
        <w:r w:rsidRPr="00702236" w:rsidDel="00E474A7">
          <w:delText xml:space="preserve"> </w:delText>
        </w:r>
        <w:r w:rsidRPr="00702236" w:rsidDel="00E474A7">
          <w:rPr>
            <w:color w:val="0000FF"/>
          </w:rPr>
          <w:delText>self</w:delText>
        </w:r>
        <w:r w:rsidRPr="00702236" w:rsidDel="00E474A7">
          <w:delText>.numba:</w:delText>
        </w:r>
      </w:del>
    </w:p>
    <w:p w14:paraId="43CC51E5" w14:textId="62EEE6B0" w:rsidR="00DB1522" w:rsidRPr="00DB1522" w:rsidDel="00E474A7" w:rsidRDefault="00DB1522" w:rsidP="00DE23F9">
      <w:pPr>
        <w:ind w:firstLine="0"/>
        <w:rPr>
          <w:del w:id="1702" w:author="Autor"/>
        </w:rPr>
      </w:pPr>
      <w:del w:id="1703" w:author="Autor">
        <w:r w:rsidRPr="00702236" w:rsidDel="00E474A7">
          <w:delText xml:space="preserve">                </w:delText>
        </w:r>
        <w:r w:rsidRPr="00DB1522" w:rsidDel="00E474A7">
          <w:rPr>
            <w:color w:val="008000"/>
          </w:rPr>
          <w:delText># Identificar onde as coordenadas estão sendo definidas como vetores</w:delText>
        </w:r>
      </w:del>
    </w:p>
    <w:p w14:paraId="106E8813" w14:textId="439512E2" w:rsidR="00DB1522" w:rsidRPr="00DB1522" w:rsidDel="00E474A7" w:rsidRDefault="00DB1522" w:rsidP="00DE23F9">
      <w:pPr>
        <w:ind w:firstLine="0"/>
        <w:rPr>
          <w:del w:id="1704" w:author="Autor"/>
          <w:lang w:val="en-US"/>
        </w:rPr>
      </w:pPr>
      <w:del w:id="1705" w:author="Autor">
        <w:r w:rsidRPr="00DB1522" w:rsidDel="00E474A7">
          <w:delText xml:space="preserve">                </w:delText>
        </w:r>
        <w:r w:rsidRPr="00DB1522" w:rsidDel="00E474A7">
          <w:rPr>
            <w:lang w:val="en-US"/>
          </w:rPr>
          <w:delText xml:space="preserve">x1 = </w:delText>
        </w:r>
        <w:r w:rsidRPr="00DB1522" w:rsidDel="00E474A7">
          <w:rPr>
            <w:color w:val="267F99"/>
            <w:lang w:val="en-US"/>
          </w:rPr>
          <w:delText>float</w:delText>
        </w:r>
        <w:r w:rsidRPr="00DB1522" w:rsidDel="00E474A7">
          <w:rPr>
            <w:lang w:val="en-US"/>
          </w:rPr>
          <w:delText>(P1.Xcord)</w:delText>
        </w:r>
      </w:del>
    </w:p>
    <w:p w14:paraId="7B66F81F" w14:textId="767A8E4A" w:rsidR="00DB1522" w:rsidRPr="00DB1522" w:rsidDel="00E474A7" w:rsidRDefault="00DB1522" w:rsidP="00DE23F9">
      <w:pPr>
        <w:ind w:firstLine="0"/>
        <w:rPr>
          <w:del w:id="1706" w:author="Autor"/>
          <w:lang w:val="en-US"/>
        </w:rPr>
      </w:pPr>
      <w:del w:id="1707" w:author="Autor">
        <w:r w:rsidRPr="00DB1522" w:rsidDel="00E474A7">
          <w:rPr>
            <w:lang w:val="en-US"/>
          </w:rPr>
          <w:delText xml:space="preserve">                x2 = x</w:delText>
        </w:r>
      </w:del>
    </w:p>
    <w:p w14:paraId="3849B872" w14:textId="42D49683" w:rsidR="00DB1522" w:rsidRPr="00DB1522" w:rsidDel="00E474A7" w:rsidRDefault="00DB1522" w:rsidP="00DE23F9">
      <w:pPr>
        <w:ind w:firstLine="0"/>
        <w:rPr>
          <w:del w:id="1708" w:author="Autor"/>
          <w:lang w:val="en-US"/>
        </w:rPr>
      </w:pPr>
      <w:del w:id="1709" w:author="Autor">
        <w:r w:rsidRPr="00DB1522" w:rsidDel="00E474A7">
          <w:rPr>
            <w:lang w:val="en-US"/>
          </w:rPr>
          <w:delText xml:space="preserve">                y1 = </w:delText>
        </w:r>
        <w:r w:rsidRPr="00DB1522" w:rsidDel="00E474A7">
          <w:rPr>
            <w:color w:val="267F99"/>
            <w:lang w:val="en-US"/>
          </w:rPr>
          <w:delText>float</w:delText>
        </w:r>
        <w:r w:rsidRPr="00DB1522" w:rsidDel="00E474A7">
          <w:rPr>
            <w:lang w:val="en-US"/>
          </w:rPr>
          <w:delText>(P1.Ycord)</w:delText>
        </w:r>
      </w:del>
    </w:p>
    <w:p w14:paraId="7F35B890" w14:textId="1E7A7B22" w:rsidR="00DB1522" w:rsidRPr="00DB1522" w:rsidDel="00E474A7" w:rsidRDefault="00DB1522" w:rsidP="00DE23F9">
      <w:pPr>
        <w:ind w:firstLine="0"/>
        <w:rPr>
          <w:del w:id="1710" w:author="Autor"/>
          <w:lang w:val="en-US"/>
        </w:rPr>
      </w:pPr>
      <w:del w:id="1711" w:author="Autor">
        <w:r w:rsidRPr="00DB1522" w:rsidDel="00E474A7">
          <w:rPr>
            <w:lang w:val="en-US"/>
          </w:rPr>
          <w:delText xml:space="preserve">                y2 = y</w:delText>
        </w:r>
      </w:del>
    </w:p>
    <w:p w14:paraId="4AF673A2" w14:textId="7C80C2F7" w:rsidR="00DB1522" w:rsidRPr="00DB1522" w:rsidDel="00E474A7" w:rsidRDefault="00DB1522" w:rsidP="00DE23F9">
      <w:pPr>
        <w:ind w:firstLine="0"/>
        <w:rPr>
          <w:del w:id="1712" w:author="Autor"/>
          <w:lang w:val="en-US"/>
        </w:rPr>
      </w:pPr>
      <w:del w:id="1713" w:author="Autor">
        <w:r w:rsidRPr="00DB1522" w:rsidDel="00E474A7">
          <w:rPr>
            <w:lang w:val="en-US"/>
          </w:rPr>
          <w:delText xml:space="preserve">                d = </w:delText>
        </w:r>
        <w:r w:rsidRPr="00DB1522" w:rsidDel="00E474A7">
          <w:rPr>
            <w:color w:val="267F99"/>
            <w:lang w:val="en-US"/>
          </w:rPr>
          <w:delText>float</w:delText>
        </w:r>
        <w:r w:rsidRPr="00DB1522" w:rsidDel="00E474A7">
          <w:rPr>
            <w:lang w:val="en-US"/>
          </w:rPr>
          <w:delText>(</w:delText>
        </w:r>
        <w:r w:rsidRPr="00DB1522" w:rsidDel="00E474A7">
          <w:rPr>
            <w:color w:val="0000FF"/>
            <w:lang w:val="en-US"/>
          </w:rPr>
          <w:delText>self</w:delText>
        </w:r>
        <w:r w:rsidRPr="00DB1522" w:rsidDel="00E474A7">
          <w:rPr>
            <w:lang w:val="en-US"/>
          </w:rPr>
          <w:delText>.diameter)</w:delText>
        </w:r>
      </w:del>
    </w:p>
    <w:p w14:paraId="6BBEE97D" w14:textId="77E382C6" w:rsidR="00DB1522" w:rsidRPr="00DB1522" w:rsidDel="00E474A7" w:rsidRDefault="00DB1522" w:rsidP="00DE23F9">
      <w:pPr>
        <w:ind w:firstLine="0"/>
        <w:rPr>
          <w:del w:id="1714" w:author="Autor"/>
          <w:lang w:val="en-US"/>
        </w:rPr>
      </w:pPr>
      <w:del w:id="1715" w:author="Autor">
        <w:r w:rsidRPr="00DB1522" w:rsidDel="00E474A7">
          <w:rPr>
            <w:lang w:val="en-US"/>
          </w:rPr>
          <w:delText xml:space="preserve">                dist = wallDist(x1, y1, x2, y2, d)</w:delText>
        </w:r>
      </w:del>
    </w:p>
    <w:p w14:paraId="16103FDF" w14:textId="6E1CE109" w:rsidR="00DB1522" w:rsidRPr="00DB1522" w:rsidDel="00E474A7" w:rsidRDefault="00DB1522" w:rsidP="00DE23F9">
      <w:pPr>
        <w:ind w:firstLine="0"/>
        <w:rPr>
          <w:del w:id="1716" w:author="Autor"/>
          <w:lang w:val="en-US"/>
        </w:rPr>
      </w:pPr>
    </w:p>
    <w:p w14:paraId="086F1160" w14:textId="5A9D6375" w:rsidR="00DB1522" w:rsidRPr="00DB1522" w:rsidDel="00E474A7" w:rsidRDefault="00DB1522" w:rsidP="00DE23F9">
      <w:pPr>
        <w:ind w:firstLine="0"/>
        <w:rPr>
          <w:del w:id="1717" w:author="Autor"/>
          <w:lang w:val="en-US"/>
        </w:rPr>
      </w:pPr>
      <w:del w:id="1718"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27FA4EAB" w14:textId="39B502A3" w:rsidR="00DB1522" w:rsidRPr="00DB1522" w:rsidDel="00E474A7" w:rsidRDefault="00DB1522" w:rsidP="00DE23F9">
      <w:pPr>
        <w:ind w:firstLine="0"/>
        <w:rPr>
          <w:del w:id="1719" w:author="Autor"/>
          <w:lang w:val="en-US"/>
        </w:rPr>
      </w:pPr>
      <w:del w:id="1720" w:author="Autor">
        <w:r w:rsidRPr="00DB1522" w:rsidDel="00E474A7">
          <w:rPr>
            <w:lang w:val="en-US"/>
          </w:rPr>
          <w:delText xml:space="preserve">                dist1 = np.sqrt((P1.Xcord - x) ** </w:delText>
        </w:r>
        <w:r w:rsidRPr="00DB1522" w:rsidDel="00E474A7">
          <w:rPr>
            <w:color w:val="09885A"/>
            <w:lang w:val="en-US"/>
          </w:rPr>
          <w:delText>2</w:delText>
        </w:r>
        <w:r w:rsidRPr="00DB1522" w:rsidDel="00E474A7">
          <w:rPr>
            <w:lang w:val="en-US"/>
          </w:rPr>
          <w:delText xml:space="preserve"> + (P1.Ycord - y)**</w:delText>
        </w:r>
        <w:r w:rsidRPr="00DB1522" w:rsidDel="00E474A7">
          <w:rPr>
            <w:color w:val="09885A"/>
            <w:lang w:val="en-US"/>
          </w:rPr>
          <w:delText>2</w:delText>
        </w:r>
        <w:r w:rsidRPr="00DB1522" w:rsidDel="00E474A7">
          <w:rPr>
            <w:lang w:val="en-US"/>
          </w:rPr>
          <w:delText>)</w:delText>
        </w:r>
      </w:del>
    </w:p>
    <w:p w14:paraId="48A8B1D7" w14:textId="113B028F" w:rsidR="00DB1522" w:rsidRPr="00DB1522" w:rsidDel="00E474A7" w:rsidRDefault="00DB1522" w:rsidP="00DE23F9">
      <w:pPr>
        <w:ind w:firstLine="0"/>
        <w:rPr>
          <w:del w:id="1721" w:author="Autor"/>
        </w:rPr>
      </w:pPr>
      <w:del w:id="1722" w:author="Autor">
        <w:r w:rsidRPr="00DB1522" w:rsidDel="00E474A7">
          <w:rPr>
            <w:lang w:val="en-US"/>
          </w:rPr>
          <w:delText xml:space="preserve">                </w:delText>
        </w:r>
        <w:r w:rsidRPr="00DB1522" w:rsidDel="00E474A7">
          <w:rPr>
            <w:color w:val="008000"/>
          </w:rPr>
          <w:delText># Clone à direita</w:delText>
        </w:r>
      </w:del>
    </w:p>
    <w:p w14:paraId="0ABB5608" w14:textId="4663C52C" w:rsidR="00DB1522" w:rsidRPr="00702236" w:rsidDel="00E474A7" w:rsidRDefault="00DB1522" w:rsidP="00DE23F9">
      <w:pPr>
        <w:ind w:firstLine="0"/>
        <w:rPr>
          <w:del w:id="1723" w:author="Autor"/>
          <w:lang w:val="en-US"/>
        </w:rPr>
      </w:pPr>
      <w:del w:id="1724" w:author="Autor">
        <w:r w:rsidRPr="00DB1522" w:rsidDel="00E474A7">
          <w:delText xml:space="preserve">                </w:delText>
        </w:r>
        <w:r w:rsidRPr="00702236" w:rsidDel="00E474A7">
          <w:rPr>
            <w:lang w:val="en-US"/>
          </w:rPr>
          <w:delText>dist2 = np.sqrt(</w:delText>
        </w:r>
      </w:del>
    </w:p>
    <w:p w14:paraId="4FE02AFA" w14:textId="222AF02B" w:rsidR="00DB1522" w:rsidRPr="00DB1522" w:rsidDel="00E474A7" w:rsidRDefault="00DB1522" w:rsidP="00DE23F9">
      <w:pPr>
        <w:ind w:firstLine="0"/>
        <w:rPr>
          <w:del w:id="1725" w:author="Autor"/>
          <w:lang w:val="en-US"/>
        </w:rPr>
      </w:pPr>
      <w:del w:id="1726" w:author="Autor">
        <w:r w:rsidRPr="00702236" w:rsidDel="00E474A7">
          <w:rPr>
            <w:lang w:val="en-US"/>
          </w:rPr>
          <w:delText xml:space="preserve">                    </w:delText>
        </w:r>
        <w:r w:rsidRPr="00DB1522" w:rsidDel="00E474A7">
          <w:rPr>
            <w:lang w:val="en-US"/>
          </w:rPr>
          <w:delText xml:space="preserve">(P1.Xcord - x + </w:delText>
        </w:r>
        <w:r w:rsidRPr="00DB1522" w:rsidDel="00E474A7">
          <w:rPr>
            <w:color w:val="0000FF"/>
            <w:lang w:val="en-US"/>
          </w:rPr>
          <w:delText>self</w:delText>
        </w:r>
        <w:r w:rsidRPr="00DB1522" w:rsidDel="00E474A7">
          <w:rPr>
            <w:lang w:val="en-US"/>
          </w:rPr>
          <w:delText xml:space="preserve">.diameter * m.pi) ** </w:delText>
        </w:r>
        <w:r w:rsidRPr="00DB1522" w:rsidDel="00E474A7">
          <w:rPr>
            <w:color w:val="09885A"/>
            <w:lang w:val="en-US"/>
          </w:rPr>
          <w:delText>2</w:delText>
        </w:r>
        <w:r w:rsidRPr="00DB1522" w:rsidDel="00E474A7">
          <w:rPr>
            <w:lang w:val="en-US"/>
          </w:rPr>
          <w:delText xml:space="preserve"> + (P1.Ycord - y)**</w:delText>
        </w:r>
        <w:r w:rsidRPr="00DB1522" w:rsidDel="00E474A7">
          <w:rPr>
            <w:color w:val="09885A"/>
            <w:lang w:val="en-US"/>
          </w:rPr>
          <w:delText>2</w:delText>
        </w:r>
        <w:r w:rsidRPr="00DB1522" w:rsidDel="00E474A7">
          <w:rPr>
            <w:lang w:val="en-US"/>
          </w:rPr>
          <w:delText>)</w:delText>
        </w:r>
      </w:del>
    </w:p>
    <w:p w14:paraId="65DD89E4" w14:textId="1FF0E94C" w:rsidR="00DB1522" w:rsidRPr="00DB1522" w:rsidDel="00E474A7" w:rsidRDefault="00DB1522" w:rsidP="00DE23F9">
      <w:pPr>
        <w:ind w:firstLine="0"/>
        <w:rPr>
          <w:del w:id="1727" w:author="Autor"/>
        </w:rPr>
      </w:pPr>
      <w:del w:id="1728" w:author="Autor">
        <w:r w:rsidRPr="00DB1522" w:rsidDel="00E474A7">
          <w:rPr>
            <w:lang w:val="en-US"/>
          </w:rPr>
          <w:delText xml:space="preserve">                </w:delText>
        </w:r>
        <w:r w:rsidRPr="00DB1522" w:rsidDel="00E474A7">
          <w:rPr>
            <w:color w:val="008000"/>
          </w:rPr>
          <w:delText># Clone à esquerda</w:delText>
        </w:r>
      </w:del>
    </w:p>
    <w:p w14:paraId="7EFFDE32" w14:textId="335A5C4F" w:rsidR="00DB1522" w:rsidRPr="00702236" w:rsidDel="00E474A7" w:rsidRDefault="00DB1522" w:rsidP="00DE23F9">
      <w:pPr>
        <w:ind w:firstLine="0"/>
        <w:rPr>
          <w:del w:id="1729" w:author="Autor"/>
          <w:lang w:val="en-US"/>
        </w:rPr>
      </w:pPr>
      <w:del w:id="1730" w:author="Autor">
        <w:r w:rsidRPr="00DB1522" w:rsidDel="00E474A7">
          <w:delText xml:space="preserve">                </w:delText>
        </w:r>
        <w:r w:rsidRPr="00702236" w:rsidDel="00E474A7">
          <w:rPr>
            <w:lang w:val="en-US"/>
          </w:rPr>
          <w:delText>dist3 = np.sqrt(</w:delText>
        </w:r>
      </w:del>
    </w:p>
    <w:p w14:paraId="38FC135C" w14:textId="660A2B49" w:rsidR="00DB1522" w:rsidRPr="00DB1522" w:rsidDel="00E474A7" w:rsidRDefault="00DB1522" w:rsidP="00DE23F9">
      <w:pPr>
        <w:ind w:firstLine="0"/>
        <w:rPr>
          <w:del w:id="1731" w:author="Autor"/>
          <w:lang w:val="en-US"/>
        </w:rPr>
      </w:pPr>
      <w:del w:id="1732" w:author="Autor">
        <w:r w:rsidRPr="00702236" w:rsidDel="00E474A7">
          <w:rPr>
            <w:lang w:val="en-US"/>
          </w:rPr>
          <w:delText xml:space="preserve">                    </w:delText>
        </w:r>
        <w:r w:rsidRPr="00DB1522" w:rsidDel="00E474A7">
          <w:rPr>
            <w:lang w:val="en-US"/>
          </w:rPr>
          <w:delText xml:space="preserve">(P1.Xcord - x - </w:delText>
        </w:r>
        <w:r w:rsidRPr="00DB1522" w:rsidDel="00E474A7">
          <w:rPr>
            <w:color w:val="0000FF"/>
            <w:lang w:val="en-US"/>
          </w:rPr>
          <w:delText>self</w:delText>
        </w:r>
        <w:r w:rsidRPr="00DB1522" w:rsidDel="00E474A7">
          <w:rPr>
            <w:lang w:val="en-US"/>
          </w:rPr>
          <w:delText xml:space="preserve">.diameter * m.pi) ** </w:delText>
        </w:r>
        <w:r w:rsidRPr="00DB1522" w:rsidDel="00E474A7">
          <w:rPr>
            <w:color w:val="09885A"/>
            <w:lang w:val="en-US"/>
          </w:rPr>
          <w:delText>2</w:delText>
        </w:r>
        <w:r w:rsidRPr="00DB1522" w:rsidDel="00E474A7">
          <w:rPr>
            <w:lang w:val="en-US"/>
          </w:rPr>
          <w:delText xml:space="preserve"> + (P1.Ycord - y)**</w:delText>
        </w:r>
        <w:r w:rsidRPr="00DB1522" w:rsidDel="00E474A7">
          <w:rPr>
            <w:color w:val="09885A"/>
            <w:lang w:val="en-US"/>
          </w:rPr>
          <w:delText>2</w:delText>
        </w:r>
        <w:r w:rsidRPr="00DB1522" w:rsidDel="00E474A7">
          <w:rPr>
            <w:lang w:val="en-US"/>
          </w:rPr>
          <w:delText>)</w:delText>
        </w:r>
      </w:del>
    </w:p>
    <w:p w14:paraId="397F792E" w14:textId="2F2B6B15" w:rsidR="00DB1522" w:rsidRPr="00DB1522" w:rsidDel="00E474A7" w:rsidRDefault="00DB1522" w:rsidP="00DE23F9">
      <w:pPr>
        <w:ind w:firstLine="0"/>
        <w:rPr>
          <w:del w:id="1733" w:author="Autor"/>
          <w:lang w:val="en-US"/>
        </w:rPr>
      </w:pPr>
    </w:p>
    <w:p w14:paraId="6A589B7F" w14:textId="1F055F10" w:rsidR="00DB1522" w:rsidRPr="000A322C" w:rsidDel="00E474A7" w:rsidRDefault="00DB1522" w:rsidP="00DE23F9">
      <w:pPr>
        <w:ind w:firstLine="0"/>
        <w:rPr>
          <w:del w:id="1734" w:author="Autor"/>
          <w:lang w:val="de-DE"/>
        </w:rPr>
      </w:pPr>
      <w:del w:id="1735" w:author="Autor">
        <w:r w:rsidRPr="00DB1522" w:rsidDel="00E474A7">
          <w:rPr>
            <w:lang w:val="en-US"/>
          </w:rPr>
          <w:delText xml:space="preserve">                </w:delText>
        </w:r>
        <w:r w:rsidRPr="000A322C" w:rsidDel="00E474A7">
          <w:rPr>
            <w:lang w:val="de-DE"/>
          </w:rPr>
          <w:delText>dist = np.min([dist1, dist2, dist3])</w:delText>
        </w:r>
      </w:del>
    </w:p>
    <w:p w14:paraId="64524368" w14:textId="2C1CB04C" w:rsidR="00DB1522" w:rsidRPr="000A322C" w:rsidDel="00E474A7" w:rsidRDefault="00DB1522" w:rsidP="00DE23F9">
      <w:pPr>
        <w:ind w:firstLine="0"/>
        <w:rPr>
          <w:del w:id="1736" w:author="Autor"/>
          <w:lang w:val="de-DE"/>
        </w:rPr>
      </w:pPr>
    </w:p>
    <w:p w14:paraId="42F0D8AE" w14:textId="466BBF2F" w:rsidR="00DB1522" w:rsidRPr="00DB1522" w:rsidDel="00E474A7" w:rsidRDefault="00DB1522" w:rsidP="00DE23F9">
      <w:pPr>
        <w:ind w:firstLine="0"/>
        <w:rPr>
          <w:del w:id="1737" w:author="Autor"/>
          <w:lang w:val="en-US"/>
        </w:rPr>
      </w:pPr>
      <w:del w:id="1738" w:author="Autor">
        <w:r w:rsidRPr="000A322C" w:rsidDel="00E474A7">
          <w:rPr>
            <w:lang w:val="de-DE"/>
          </w:rPr>
          <w:delText xml:space="preserve">            </w:delText>
        </w:r>
        <w:r w:rsidRPr="00DB1522" w:rsidDel="00E474A7">
          <w:rPr>
            <w:lang w:val="en-US"/>
          </w:rPr>
          <w:delText>distances.append(dist)</w:delText>
        </w:r>
      </w:del>
    </w:p>
    <w:p w14:paraId="2CB55444" w14:textId="2E924CA3" w:rsidR="00DB1522" w:rsidRPr="00DB1522" w:rsidDel="00E474A7" w:rsidRDefault="00DB1522" w:rsidP="00DE23F9">
      <w:pPr>
        <w:ind w:firstLine="0"/>
        <w:rPr>
          <w:del w:id="1739" w:author="Autor"/>
          <w:lang w:val="en-US"/>
        </w:rPr>
      </w:pPr>
    </w:p>
    <w:p w14:paraId="436E925D" w14:textId="04852AFD" w:rsidR="00DB1522" w:rsidRPr="00DB1522" w:rsidDel="00E474A7" w:rsidRDefault="00DB1522" w:rsidP="00DE23F9">
      <w:pPr>
        <w:ind w:firstLine="0"/>
        <w:rPr>
          <w:del w:id="1740" w:author="Autor"/>
          <w:lang w:val="en-US"/>
        </w:rPr>
      </w:pPr>
      <w:del w:id="1741"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.__returnSensors()</w:delText>
        </w:r>
      </w:del>
    </w:p>
    <w:p w14:paraId="03F1D594" w14:textId="79EDFBD9" w:rsidR="00DB1522" w:rsidRPr="00DB1522" w:rsidDel="00E474A7" w:rsidRDefault="00DB1522" w:rsidP="00DE23F9">
      <w:pPr>
        <w:ind w:firstLine="0"/>
        <w:rPr>
          <w:del w:id="1742" w:author="Autor"/>
          <w:lang w:val="en-US"/>
        </w:rPr>
      </w:pPr>
      <w:del w:id="1743"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distances</w:delText>
        </w:r>
      </w:del>
    </w:p>
    <w:p w14:paraId="6F9B2F6F" w14:textId="39E3B3E3" w:rsidR="00DB1522" w:rsidRPr="00DB1522" w:rsidDel="00E474A7" w:rsidRDefault="00DB1522" w:rsidP="00DE23F9">
      <w:pPr>
        <w:ind w:firstLine="0"/>
        <w:rPr>
          <w:del w:id="1744" w:author="Autor"/>
          <w:lang w:val="en-US"/>
        </w:rPr>
      </w:pPr>
    </w:p>
    <w:p w14:paraId="2F7796A8" w14:textId="1FD7BEB4" w:rsidR="00DB1522" w:rsidRPr="00DB1522" w:rsidDel="00E474A7" w:rsidRDefault="00DB1522" w:rsidP="00DE23F9">
      <w:pPr>
        <w:ind w:firstLine="0"/>
        <w:rPr>
          <w:del w:id="1745" w:author="Autor"/>
          <w:lang w:val="en-US"/>
        </w:rPr>
      </w:pPr>
      <w:del w:id="1746"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returnDeltaT</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x</w:delText>
        </w:r>
        <w:r w:rsidRPr="00DB1522" w:rsidDel="00E474A7">
          <w:rPr>
            <w:lang w:val="en-US"/>
          </w:rPr>
          <w:delText xml:space="preserve">, </w:delText>
        </w:r>
        <w:r w:rsidRPr="00DB1522" w:rsidDel="00E474A7">
          <w:rPr>
            <w:color w:val="001080"/>
            <w:lang w:val="en-US"/>
          </w:rPr>
          <w:delText>y</w:delText>
        </w:r>
        <w:r w:rsidRPr="00DB1522" w:rsidDel="00E474A7">
          <w:rPr>
            <w:lang w:val="en-US"/>
          </w:rPr>
          <w:delText xml:space="preserve">, </w:delText>
        </w:r>
        <w:r w:rsidRPr="00DB1522" w:rsidDel="00E474A7">
          <w:rPr>
            <w:color w:val="001080"/>
            <w:lang w:val="en-US"/>
          </w:rPr>
          <w:delText>IDs</w:delText>
        </w:r>
        <w:r w:rsidRPr="00DB1522" w:rsidDel="00E474A7">
          <w:rPr>
            <w:lang w:val="en-US"/>
          </w:rPr>
          <w:delText xml:space="preserve">, </w:delText>
        </w:r>
        <w:r w:rsidRPr="00DB1522" w:rsidDel="00E474A7">
          <w:rPr>
            <w:color w:val="001080"/>
            <w:lang w:val="en-US"/>
          </w:rPr>
          <w:delText>mode</w:delText>
        </w:r>
        <w:r w:rsidRPr="00DB1522" w:rsidDel="00E474A7">
          <w:rPr>
            <w:lang w:val="en-US"/>
          </w:rPr>
          <w:delText>):</w:delText>
        </w:r>
      </w:del>
    </w:p>
    <w:p w14:paraId="19DB8313" w14:textId="0400457B" w:rsidR="00DB1522" w:rsidRPr="00DB1522" w:rsidDel="00E474A7" w:rsidRDefault="00DB1522" w:rsidP="00DE23F9">
      <w:pPr>
        <w:ind w:firstLine="0"/>
        <w:rPr>
          <w:del w:id="1747" w:author="Autor"/>
          <w:lang w:val="en-US"/>
        </w:rPr>
      </w:pPr>
      <w:del w:id="1748" w:author="Autor">
        <w:r w:rsidRPr="00DB1522" w:rsidDel="00E474A7">
          <w:rPr>
            <w:lang w:val="en-US"/>
          </w:rPr>
          <w:delText xml:space="preserve">        auxMode = </w:delText>
        </w:r>
        <w:r w:rsidRPr="00DB1522" w:rsidDel="00E474A7">
          <w:rPr>
            <w:color w:val="0000FF"/>
            <w:lang w:val="en-US"/>
          </w:rPr>
          <w:delText>self</w:delText>
        </w:r>
        <w:r w:rsidRPr="00DB1522" w:rsidDel="00E474A7">
          <w:rPr>
            <w:lang w:val="en-US"/>
          </w:rPr>
          <w:delText>.CalcMode</w:delText>
        </w:r>
      </w:del>
    </w:p>
    <w:p w14:paraId="154033CA" w14:textId="2E33D27E" w:rsidR="00DB1522" w:rsidRPr="00DB1522" w:rsidDel="00E474A7" w:rsidRDefault="00DB1522" w:rsidP="00DE23F9">
      <w:pPr>
        <w:ind w:firstLine="0"/>
        <w:rPr>
          <w:del w:id="1749" w:author="Autor"/>
          <w:lang w:val="en-US"/>
        </w:rPr>
      </w:pPr>
      <w:del w:id="1750" w:author="Autor">
        <w:r w:rsidRPr="00DB1522" w:rsidDel="00E474A7">
          <w:rPr>
            <w:lang w:val="en-US"/>
          </w:rPr>
          <w:delText xml:space="preserve">        auxSection = </w:delText>
        </w:r>
        <w:r w:rsidRPr="00DB1522" w:rsidDel="00E474A7">
          <w:rPr>
            <w:color w:val="0000FF"/>
            <w:lang w:val="en-US"/>
          </w:rPr>
          <w:delText>self</w:delText>
        </w:r>
        <w:r w:rsidRPr="00DB1522" w:rsidDel="00E474A7">
          <w:rPr>
            <w:lang w:val="en-US"/>
          </w:rPr>
          <w:delText>.SectionMode</w:delText>
        </w:r>
      </w:del>
    </w:p>
    <w:p w14:paraId="5B0F9596" w14:textId="151EE8B1" w:rsidR="00DB1522" w:rsidRPr="00DB1522" w:rsidDel="00E474A7" w:rsidRDefault="00DB1522" w:rsidP="00DE23F9">
      <w:pPr>
        <w:ind w:firstLine="0"/>
        <w:rPr>
          <w:del w:id="1751" w:author="Autor"/>
          <w:lang w:val="en-US"/>
        </w:rPr>
      </w:pPr>
    </w:p>
    <w:p w14:paraId="7FEA8716" w14:textId="61B448D3" w:rsidR="00DB1522" w:rsidRPr="00DB1522" w:rsidDel="00E474A7" w:rsidRDefault="00DB1522" w:rsidP="00DE23F9">
      <w:pPr>
        <w:ind w:firstLine="0"/>
        <w:rPr>
          <w:del w:id="1752" w:author="Autor"/>
          <w:lang w:val="en-US"/>
        </w:rPr>
      </w:pPr>
      <w:del w:id="1753"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mode == </w:delText>
        </w:r>
        <w:r w:rsidRPr="00DB1522" w:rsidDel="00E474A7">
          <w:rPr>
            <w:color w:val="A31515"/>
            <w:lang w:val="en-US"/>
          </w:rPr>
          <w:delText>'geodesic'</w:delText>
        </w:r>
        <w:r w:rsidRPr="00DB1522" w:rsidDel="00E474A7">
          <w:rPr>
            <w:lang w:val="en-US"/>
          </w:rPr>
          <w:delText>:</w:delText>
        </w:r>
      </w:del>
    </w:p>
    <w:p w14:paraId="634D50E6" w14:textId="7B4E6D7D" w:rsidR="00DB1522" w:rsidRPr="00DB1522" w:rsidDel="00E474A7" w:rsidRDefault="00DB1522" w:rsidP="00DE23F9">
      <w:pPr>
        <w:ind w:firstLine="0"/>
        <w:rPr>
          <w:del w:id="1754" w:author="Autor"/>
          <w:lang w:val="en-US"/>
        </w:rPr>
      </w:pPr>
      <w:del w:id="175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.setCalcMode(</w:delText>
        </w:r>
        <w:r w:rsidRPr="00DB1522" w:rsidDel="00E474A7">
          <w:rPr>
            <w:color w:val="A31515"/>
            <w:lang w:val="en-US"/>
          </w:rPr>
          <w:delText>'geodesic'</w:delText>
        </w:r>
        <w:r w:rsidRPr="00DB1522" w:rsidDel="00E474A7">
          <w:rPr>
            <w:lang w:val="en-US"/>
          </w:rPr>
          <w:delText>)</w:delText>
        </w:r>
      </w:del>
    </w:p>
    <w:p w14:paraId="282575C7" w14:textId="731AEC7B" w:rsidR="00DB1522" w:rsidRPr="00DB1522" w:rsidDel="00E474A7" w:rsidRDefault="00DB1522" w:rsidP="00DE23F9">
      <w:pPr>
        <w:ind w:firstLine="0"/>
        <w:rPr>
          <w:del w:id="1756" w:author="Autor"/>
          <w:lang w:val="en-US"/>
        </w:rPr>
      </w:pPr>
      <w:del w:id="175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.__AllSensorsAuxCoords()</w:delText>
        </w:r>
      </w:del>
    </w:p>
    <w:p w14:paraId="40240E30" w14:textId="751EA067" w:rsidR="00DB1522" w:rsidRPr="00DB1522" w:rsidDel="00E474A7" w:rsidRDefault="00DB1522" w:rsidP="00DE23F9">
      <w:pPr>
        <w:ind w:firstLine="0"/>
        <w:rPr>
          <w:del w:id="1758" w:author="Autor"/>
          <w:lang w:val="en-US"/>
        </w:rPr>
      </w:pPr>
      <w:del w:id="1759" w:author="Autor">
        <w:r w:rsidRPr="00DB1522" w:rsidDel="00E474A7">
          <w:rPr>
            <w:lang w:val="en-US"/>
          </w:rPr>
          <w:delText xml:space="preserve">            distances = </w:delText>
        </w:r>
        <w:r w:rsidRPr="00DB1522" w:rsidDel="00E474A7">
          <w:rPr>
            <w:color w:val="0000FF"/>
            <w:lang w:val="en-US"/>
          </w:rPr>
          <w:delText>self</w:delText>
        </w:r>
        <w:r w:rsidRPr="00DB1522" w:rsidDel="00E474A7">
          <w:rPr>
            <w:lang w:val="en-US"/>
          </w:rPr>
          <w:delText>.calcAllDist(x, y, IDs)</w:delText>
        </w:r>
      </w:del>
    </w:p>
    <w:p w14:paraId="4241186F" w14:textId="2E79CD07" w:rsidR="00DB1522" w:rsidRPr="00DB1522" w:rsidDel="00E474A7" w:rsidRDefault="00DB1522" w:rsidP="00DE23F9">
      <w:pPr>
        <w:ind w:firstLine="0"/>
        <w:rPr>
          <w:del w:id="1760" w:author="Autor"/>
          <w:lang w:val="en-US"/>
        </w:rPr>
      </w:pPr>
      <w:del w:id="1761" w:author="Autor">
        <w:r w:rsidRPr="00DB1522" w:rsidDel="00E474A7">
          <w:rPr>
            <w:lang w:val="en-US"/>
          </w:rPr>
          <w:delText xml:space="preserve">        </w:delText>
        </w:r>
        <w:r w:rsidRPr="00DB1522" w:rsidDel="00E474A7">
          <w:rPr>
            <w:color w:val="AF00DB"/>
            <w:lang w:val="en-US"/>
          </w:rPr>
          <w:delText>elif</w:delText>
        </w:r>
        <w:r w:rsidRPr="00DB1522" w:rsidDel="00E474A7">
          <w:rPr>
            <w:lang w:val="en-US"/>
          </w:rPr>
          <w:delText xml:space="preserve"> mode == </w:delText>
        </w:r>
        <w:r w:rsidRPr="00DB1522" w:rsidDel="00E474A7">
          <w:rPr>
            <w:color w:val="A31515"/>
            <w:lang w:val="en-US"/>
          </w:rPr>
          <w:delText>'reg'</w:delText>
        </w:r>
        <w:r w:rsidRPr="00DB1522" w:rsidDel="00E474A7">
          <w:rPr>
            <w:lang w:val="en-US"/>
          </w:rPr>
          <w:delText>:</w:delText>
        </w:r>
      </w:del>
    </w:p>
    <w:p w14:paraId="565341B9" w14:textId="21B38F32" w:rsidR="00DB1522" w:rsidRPr="00DB1522" w:rsidDel="00E474A7" w:rsidRDefault="00DB1522" w:rsidP="00DE23F9">
      <w:pPr>
        <w:ind w:firstLine="0"/>
        <w:rPr>
          <w:del w:id="1762" w:author="Autor"/>
          <w:lang w:val="en-US"/>
        </w:rPr>
      </w:pPr>
      <w:del w:id="176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.setCalcMode(</w:delText>
        </w:r>
        <w:r w:rsidRPr="00DB1522" w:rsidDel="00E474A7">
          <w:rPr>
            <w:color w:val="A31515"/>
            <w:lang w:val="en-US"/>
          </w:rPr>
          <w:delText>'section'</w:delText>
        </w:r>
        <w:r w:rsidRPr="00DB1522" w:rsidDel="00E474A7">
          <w:rPr>
            <w:lang w:val="en-US"/>
          </w:rPr>
          <w:delText>)</w:delText>
        </w:r>
      </w:del>
    </w:p>
    <w:p w14:paraId="530D4985" w14:textId="53043FF4" w:rsidR="00DB1522" w:rsidRPr="00DB1522" w:rsidDel="00E474A7" w:rsidRDefault="00DB1522" w:rsidP="00DE23F9">
      <w:pPr>
        <w:ind w:firstLine="0"/>
        <w:rPr>
          <w:del w:id="1764" w:author="Autor"/>
          <w:lang w:val="en-US"/>
        </w:rPr>
      </w:pPr>
      <w:del w:id="176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.setSectionMode(</w:delText>
        </w:r>
        <w:r w:rsidRPr="00DB1522" w:rsidDel="00E474A7">
          <w:rPr>
            <w:color w:val="A31515"/>
            <w:lang w:val="en-US"/>
          </w:rPr>
          <w:delText>'reg'</w:delText>
        </w:r>
        <w:r w:rsidRPr="00DB1522" w:rsidDel="00E474A7">
          <w:rPr>
            <w:lang w:val="en-US"/>
          </w:rPr>
          <w:delText>)</w:delText>
        </w:r>
      </w:del>
    </w:p>
    <w:p w14:paraId="3FCA6210" w14:textId="43388C88" w:rsidR="00DB1522" w:rsidRPr="00DB1522" w:rsidDel="00E474A7" w:rsidRDefault="00DB1522" w:rsidP="00DE23F9">
      <w:pPr>
        <w:ind w:firstLine="0"/>
        <w:rPr>
          <w:del w:id="1766" w:author="Autor"/>
          <w:lang w:val="en-US"/>
        </w:rPr>
      </w:pPr>
      <w:del w:id="176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.__AllSensorsAuxCoords()</w:delText>
        </w:r>
      </w:del>
    </w:p>
    <w:p w14:paraId="5220C51F" w14:textId="5F5D90EF" w:rsidR="00DB1522" w:rsidRPr="00DB1522" w:rsidDel="00E474A7" w:rsidRDefault="00DB1522" w:rsidP="00DE23F9">
      <w:pPr>
        <w:ind w:firstLine="0"/>
        <w:rPr>
          <w:del w:id="1768" w:author="Autor"/>
          <w:lang w:val="en-US"/>
        </w:rPr>
      </w:pPr>
      <w:del w:id="1769" w:author="Autor">
        <w:r w:rsidRPr="00DB1522" w:rsidDel="00E474A7">
          <w:rPr>
            <w:lang w:val="en-US"/>
          </w:rPr>
          <w:delText xml:space="preserve">            distances = </w:delText>
        </w:r>
        <w:r w:rsidRPr="00DB1522" w:rsidDel="00E474A7">
          <w:rPr>
            <w:color w:val="0000FF"/>
            <w:lang w:val="en-US"/>
          </w:rPr>
          <w:delText>self</w:delText>
        </w:r>
        <w:r w:rsidRPr="00DB1522" w:rsidDel="00E474A7">
          <w:rPr>
            <w:lang w:val="en-US"/>
          </w:rPr>
          <w:delText>.calcAllDist(x, y, IDs)</w:delText>
        </w:r>
      </w:del>
    </w:p>
    <w:p w14:paraId="4E3710C6" w14:textId="32D66145" w:rsidR="00DB1522" w:rsidRPr="00DB1522" w:rsidDel="00E474A7" w:rsidRDefault="00DB1522" w:rsidP="00DE23F9">
      <w:pPr>
        <w:ind w:firstLine="0"/>
        <w:rPr>
          <w:del w:id="1770" w:author="Autor"/>
          <w:lang w:val="en-US"/>
        </w:rPr>
      </w:pPr>
      <w:del w:id="1771" w:author="Autor">
        <w:r w:rsidRPr="00DB1522" w:rsidDel="00E474A7">
          <w:rPr>
            <w:lang w:val="en-US"/>
          </w:rPr>
          <w:delText xml:space="preserve">        </w:delText>
        </w:r>
        <w:r w:rsidRPr="00DB1522" w:rsidDel="00E474A7">
          <w:rPr>
            <w:color w:val="AF00DB"/>
            <w:lang w:val="en-US"/>
          </w:rPr>
          <w:delText>elif</w:delText>
        </w:r>
        <w:r w:rsidRPr="00DB1522" w:rsidDel="00E474A7">
          <w:rPr>
            <w:lang w:val="en-US"/>
          </w:rPr>
          <w:delText xml:space="preserve"> mode == </w:delText>
        </w:r>
        <w:r w:rsidRPr="00DB1522" w:rsidDel="00E474A7">
          <w:rPr>
            <w:color w:val="A31515"/>
            <w:lang w:val="en-US"/>
          </w:rPr>
          <w:delText>'inc'</w:delText>
        </w:r>
        <w:r w:rsidRPr="00DB1522" w:rsidDel="00E474A7">
          <w:rPr>
            <w:lang w:val="en-US"/>
          </w:rPr>
          <w:delText>:</w:delText>
        </w:r>
      </w:del>
    </w:p>
    <w:p w14:paraId="318B65F4" w14:textId="2BCD73A1" w:rsidR="00DB1522" w:rsidRPr="00DB1522" w:rsidDel="00E474A7" w:rsidRDefault="00DB1522" w:rsidP="00DE23F9">
      <w:pPr>
        <w:ind w:firstLine="0"/>
        <w:rPr>
          <w:del w:id="1772" w:author="Autor"/>
          <w:lang w:val="en-US"/>
        </w:rPr>
      </w:pPr>
      <w:del w:id="1773"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.setCalcMode(</w:delText>
        </w:r>
        <w:r w:rsidRPr="00DB1522" w:rsidDel="00E474A7">
          <w:rPr>
            <w:color w:val="A31515"/>
            <w:lang w:val="en-US"/>
          </w:rPr>
          <w:delText>'section'</w:delText>
        </w:r>
        <w:r w:rsidRPr="00DB1522" w:rsidDel="00E474A7">
          <w:rPr>
            <w:lang w:val="en-US"/>
          </w:rPr>
          <w:delText>)</w:delText>
        </w:r>
      </w:del>
    </w:p>
    <w:p w14:paraId="4BD31C4E" w14:textId="7AD4266A" w:rsidR="00DB1522" w:rsidRPr="00DB1522" w:rsidDel="00E474A7" w:rsidRDefault="00DB1522" w:rsidP="00DE23F9">
      <w:pPr>
        <w:ind w:firstLine="0"/>
        <w:rPr>
          <w:del w:id="1774" w:author="Autor"/>
          <w:lang w:val="en-US"/>
        </w:rPr>
      </w:pPr>
      <w:del w:id="1775"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.setSectionMode(</w:delText>
        </w:r>
        <w:r w:rsidRPr="00DB1522" w:rsidDel="00E474A7">
          <w:rPr>
            <w:color w:val="A31515"/>
            <w:lang w:val="en-US"/>
          </w:rPr>
          <w:delText>'inc'</w:delText>
        </w:r>
        <w:r w:rsidRPr="00DB1522" w:rsidDel="00E474A7">
          <w:rPr>
            <w:lang w:val="en-US"/>
          </w:rPr>
          <w:delText>)</w:delText>
        </w:r>
      </w:del>
    </w:p>
    <w:p w14:paraId="7CF1ADEE" w14:textId="0190EFDF" w:rsidR="00DB1522" w:rsidRPr="00DB1522" w:rsidDel="00E474A7" w:rsidRDefault="00DB1522" w:rsidP="00DE23F9">
      <w:pPr>
        <w:ind w:firstLine="0"/>
        <w:rPr>
          <w:del w:id="1776" w:author="Autor"/>
          <w:lang w:val="en-US"/>
        </w:rPr>
      </w:pPr>
      <w:del w:id="1777"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.__AllSensorsAuxCoords()</w:delText>
        </w:r>
      </w:del>
    </w:p>
    <w:p w14:paraId="5EAA7C3E" w14:textId="414A5649" w:rsidR="00DB1522" w:rsidRPr="00DB1522" w:rsidDel="00E474A7" w:rsidRDefault="00DB1522" w:rsidP="00DE23F9">
      <w:pPr>
        <w:ind w:firstLine="0"/>
        <w:rPr>
          <w:del w:id="1778" w:author="Autor"/>
          <w:lang w:val="en-US"/>
        </w:rPr>
      </w:pPr>
      <w:del w:id="1779" w:author="Autor">
        <w:r w:rsidRPr="00DB1522" w:rsidDel="00E474A7">
          <w:rPr>
            <w:lang w:val="en-US"/>
          </w:rPr>
          <w:delText xml:space="preserve">            distances = </w:delText>
        </w:r>
        <w:r w:rsidRPr="00DB1522" w:rsidDel="00E474A7">
          <w:rPr>
            <w:color w:val="0000FF"/>
            <w:lang w:val="en-US"/>
          </w:rPr>
          <w:delText>self</w:delText>
        </w:r>
        <w:r w:rsidRPr="00DB1522" w:rsidDel="00E474A7">
          <w:rPr>
            <w:lang w:val="en-US"/>
          </w:rPr>
          <w:delText>.calcAllDist(x, y, IDs)</w:delText>
        </w:r>
      </w:del>
    </w:p>
    <w:p w14:paraId="4D6D4F3B" w14:textId="39A18780" w:rsidR="00DB1522" w:rsidRPr="00DB1522" w:rsidDel="00E474A7" w:rsidRDefault="00DB1522" w:rsidP="00DE23F9">
      <w:pPr>
        <w:ind w:firstLine="0"/>
        <w:rPr>
          <w:del w:id="1780" w:author="Autor"/>
        </w:rPr>
      </w:pPr>
      <w:del w:id="1781" w:author="Autor">
        <w:r w:rsidRPr="00DB1522" w:rsidDel="00E474A7">
          <w:rPr>
            <w:lang w:val="en-US"/>
          </w:rPr>
          <w:delText xml:space="preserve">        </w:delText>
        </w:r>
        <w:r w:rsidRPr="00DB1522" w:rsidDel="00E474A7">
          <w:rPr>
            <w:color w:val="AF00DB"/>
          </w:rPr>
          <w:delText>elif</w:delText>
        </w:r>
        <w:r w:rsidRPr="00DB1522" w:rsidDel="00E474A7">
          <w:delText xml:space="preserve"> mode == </w:delText>
        </w:r>
        <w:r w:rsidRPr="00DB1522" w:rsidDel="00E474A7">
          <w:rPr>
            <w:color w:val="A31515"/>
          </w:rPr>
          <w:delText>'simple'</w:delText>
        </w:r>
        <w:r w:rsidRPr="00DB1522" w:rsidDel="00E474A7">
          <w:delText>:</w:delText>
        </w:r>
      </w:del>
    </w:p>
    <w:p w14:paraId="75857C2C" w14:textId="5D011ED3" w:rsidR="00DB1522" w:rsidRPr="00DB1522" w:rsidDel="00E474A7" w:rsidRDefault="00DB1522" w:rsidP="00DE23F9">
      <w:pPr>
        <w:ind w:firstLine="0"/>
        <w:rPr>
          <w:del w:id="1782" w:author="Autor"/>
        </w:rPr>
      </w:pPr>
      <w:del w:id="1783" w:author="Autor">
        <w:r w:rsidRPr="00DB1522" w:rsidDel="00E474A7">
          <w:delText xml:space="preserve">            </w:delText>
        </w:r>
        <w:r w:rsidRPr="00DB1522" w:rsidDel="00E474A7">
          <w:rPr>
            <w:color w:val="A31515"/>
          </w:rPr>
          <w:delText>"Modo simplificado - planificado"</w:delText>
        </w:r>
      </w:del>
    </w:p>
    <w:p w14:paraId="1CF999D9" w14:textId="78CC3EFA" w:rsidR="00DB1522" w:rsidRPr="00DB1522" w:rsidDel="00E474A7" w:rsidRDefault="00DB1522" w:rsidP="00DE23F9">
      <w:pPr>
        <w:ind w:firstLine="0"/>
        <w:rPr>
          <w:del w:id="1784" w:author="Autor"/>
          <w:lang w:val="en-US"/>
        </w:rPr>
      </w:pPr>
      <w:del w:id="1785" w:author="Autor">
        <w:r w:rsidRPr="00DB1522" w:rsidDel="00E474A7">
          <w:delText xml:space="preserve">            </w:delText>
        </w:r>
        <w:r w:rsidRPr="00DB1522" w:rsidDel="00E474A7">
          <w:rPr>
            <w:lang w:val="en-US"/>
          </w:rPr>
          <w:delText xml:space="preserve">distances = </w:delText>
        </w:r>
        <w:r w:rsidRPr="00DB1522" w:rsidDel="00E474A7">
          <w:rPr>
            <w:color w:val="0000FF"/>
            <w:lang w:val="en-US"/>
          </w:rPr>
          <w:delText>self</w:delText>
        </w:r>
        <w:r w:rsidRPr="00DB1522" w:rsidDel="00E474A7">
          <w:rPr>
            <w:lang w:val="en-US"/>
          </w:rPr>
          <w:delText>.__SimplifiedDistances(x, y, IDs)</w:delText>
        </w:r>
      </w:del>
    </w:p>
    <w:p w14:paraId="2E8FE908" w14:textId="6FF8C105" w:rsidR="00DB1522" w:rsidRPr="00DB1522" w:rsidDel="00E474A7" w:rsidRDefault="00DB1522" w:rsidP="00DE23F9">
      <w:pPr>
        <w:ind w:firstLine="0"/>
        <w:rPr>
          <w:del w:id="1786" w:author="Autor"/>
        </w:rPr>
      </w:pPr>
      <w:del w:id="1787" w:author="Autor">
        <w:r w:rsidRPr="00DB1522" w:rsidDel="00E474A7">
          <w:rPr>
            <w:lang w:val="en-US"/>
          </w:rPr>
          <w:delText xml:space="preserve">        </w:delText>
        </w:r>
        <w:r w:rsidRPr="00DB1522" w:rsidDel="00E474A7">
          <w:rPr>
            <w:color w:val="AF00DB"/>
          </w:rPr>
          <w:delText>elif</w:delText>
        </w:r>
        <w:r w:rsidRPr="00DB1522" w:rsidDel="00E474A7">
          <w:delText xml:space="preserve"> mode == </w:delText>
        </w:r>
        <w:r w:rsidRPr="00DB1522" w:rsidDel="00E474A7">
          <w:rPr>
            <w:color w:val="A31515"/>
          </w:rPr>
          <w:delText>'original'</w:delText>
        </w:r>
        <w:r w:rsidRPr="00DB1522" w:rsidDel="00E474A7">
          <w:delText>:</w:delText>
        </w:r>
      </w:del>
    </w:p>
    <w:p w14:paraId="61EBB185" w14:textId="7F698C56" w:rsidR="00DB1522" w:rsidRPr="00DB1522" w:rsidDel="00E474A7" w:rsidRDefault="00DB1522" w:rsidP="00DE23F9">
      <w:pPr>
        <w:ind w:firstLine="0"/>
        <w:rPr>
          <w:del w:id="1788" w:author="Autor"/>
        </w:rPr>
      </w:pPr>
      <w:del w:id="1789" w:author="Autor">
        <w:r w:rsidRPr="00DB1522" w:rsidDel="00E474A7">
          <w:delText xml:space="preserve">            </w:delText>
        </w:r>
        <w:r w:rsidRPr="00DB1522" w:rsidDel="00E474A7">
          <w:rPr>
            <w:color w:val="A31515"/>
          </w:rPr>
          <w:delText>"Usar modo atual"</w:delText>
        </w:r>
      </w:del>
    </w:p>
    <w:p w14:paraId="2A061E73" w14:textId="7E29538F" w:rsidR="00DB1522" w:rsidRPr="00DB1522" w:rsidDel="00E474A7" w:rsidRDefault="00DB1522" w:rsidP="00DE23F9">
      <w:pPr>
        <w:ind w:firstLine="0"/>
        <w:rPr>
          <w:del w:id="1790" w:author="Autor"/>
          <w:lang w:val="en-US"/>
        </w:rPr>
      </w:pPr>
      <w:del w:id="1791" w:author="Autor">
        <w:r w:rsidRPr="00DB1522" w:rsidDel="00E474A7">
          <w:delText xml:space="preserve">            </w:delText>
        </w:r>
        <w:r w:rsidRPr="00DB1522" w:rsidDel="00E474A7">
          <w:rPr>
            <w:lang w:val="en-US"/>
          </w:rPr>
          <w:delText xml:space="preserve">distances = </w:delText>
        </w:r>
        <w:r w:rsidRPr="00DB1522" w:rsidDel="00E474A7">
          <w:rPr>
            <w:color w:val="0000FF"/>
            <w:lang w:val="en-US"/>
          </w:rPr>
          <w:delText>self</w:delText>
        </w:r>
        <w:r w:rsidRPr="00DB1522" w:rsidDel="00E474A7">
          <w:rPr>
            <w:lang w:val="en-US"/>
          </w:rPr>
          <w:delText>.calcAllDist(x, y, IDs)</w:delText>
        </w:r>
      </w:del>
    </w:p>
    <w:p w14:paraId="47CAE12B" w14:textId="48C72FB2" w:rsidR="00DB1522" w:rsidRPr="00DB1522" w:rsidDel="00E474A7" w:rsidRDefault="00DB1522" w:rsidP="00DE23F9">
      <w:pPr>
        <w:ind w:firstLine="0"/>
        <w:rPr>
          <w:del w:id="1792" w:author="Autor"/>
          <w:lang w:val="en-US"/>
        </w:rPr>
      </w:pPr>
      <w:del w:id="1793" w:author="Autor">
        <w:r w:rsidRPr="00DB1522" w:rsidDel="00E474A7">
          <w:rPr>
            <w:lang w:val="en-US"/>
          </w:rPr>
          <w:delText xml:space="preserve">        </w:delText>
        </w:r>
        <w:r w:rsidRPr="00DB1522" w:rsidDel="00E474A7">
          <w:rPr>
            <w:color w:val="AF00DB"/>
            <w:lang w:val="en-US"/>
          </w:rPr>
          <w:delText>else</w:delText>
        </w:r>
        <w:r w:rsidRPr="00DB1522" w:rsidDel="00E474A7">
          <w:rPr>
            <w:lang w:val="en-US"/>
          </w:rPr>
          <w:delText>:</w:delText>
        </w:r>
      </w:del>
    </w:p>
    <w:p w14:paraId="4D2CFBB9" w14:textId="5F1A5C41" w:rsidR="00DB1522" w:rsidRPr="00DB1522" w:rsidDel="00E474A7" w:rsidRDefault="00DB1522" w:rsidP="00DE23F9">
      <w:pPr>
        <w:ind w:firstLine="0"/>
        <w:rPr>
          <w:del w:id="1794" w:author="Autor"/>
          <w:lang w:val="en-US"/>
        </w:rPr>
      </w:pPr>
      <w:del w:id="1795" w:author="Autor">
        <w:r w:rsidRPr="00DB1522" w:rsidDel="00E474A7">
          <w:rPr>
            <w:lang w:val="en-US"/>
          </w:rPr>
          <w:delText xml:space="preserve">            </w:delText>
        </w:r>
        <w:r w:rsidRPr="00DB1522" w:rsidDel="00E474A7">
          <w:rPr>
            <w:color w:val="795E26"/>
            <w:lang w:val="en-US"/>
          </w:rPr>
          <w:delText>print</w:delText>
        </w:r>
        <w:r w:rsidRPr="00DB1522" w:rsidDel="00E474A7">
          <w:rPr>
            <w:lang w:val="en-US"/>
          </w:rPr>
          <w:delText>(</w:delText>
        </w:r>
        <w:r w:rsidRPr="00DB1522" w:rsidDel="00E474A7">
          <w:rPr>
            <w:color w:val="A31515"/>
            <w:lang w:val="en-US"/>
          </w:rPr>
          <w:delText>"Modo inexistente"</w:delText>
        </w:r>
        <w:r w:rsidRPr="00DB1522" w:rsidDel="00E474A7">
          <w:rPr>
            <w:lang w:val="en-US"/>
          </w:rPr>
          <w:delText>)</w:delText>
        </w:r>
      </w:del>
    </w:p>
    <w:p w14:paraId="51C1BE86" w14:textId="115205A1" w:rsidR="00DB1522" w:rsidRPr="00DB1522" w:rsidDel="00E474A7" w:rsidRDefault="00DB1522" w:rsidP="00DE23F9">
      <w:pPr>
        <w:ind w:firstLine="0"/>
        <w:rPr>
          <w:del w:id="1796" w:author="Autor"/>
          <w:lang w:val="en-US"/>
        </w:rPr>
      </w:pPr>
    </w:p>
    <w:p w14:paraId="10B6FE1D" w14:textId="3A3EE698" w:rsidR="00DB1522" w:rsidRPr="00DB1522" w:rsidDel="00E474A7" w:rsidRDefault="00DB1522" w:rsidP="00DE23F9">
      <w:pPr>
        <w:ind w:firstLine="0"/>
        <w:rPr>
          <w:del w:id="1797" w:author="Autor"/>
          <w:lang w:val="en-US"/>
        </w:rPr>
      </w:pPr>
      <w:del w:id="1798" w:author="Autor">
        <w:r w:rsidRPr="00DB1522" w:rsidDel="00E474A7">
          <w:rPr>
            <w:lang w:val="en-US"/>
          </w:rPr>
          <w:delText xml:space="preserve">        </w:delText>
        </w:r>
        <w:r w:rsidRPr="00DB1522" w:rsidDel="00E474A7">
          <w:rPr>
            <w:color w:val="AF00DB"/>
            <w:lang w:val="en-US"/>
          </w:rPr>
          <w:delText>if</w:delText>
        </w:r>
        <w:r w:rsidRPr="00DB1522" w:rsidDel="00E474A7">
          <w:rPr>
            <w:lang w:val="en-US"/>
          </w:rPr>
          <w:delText xml:space="preserve"> mode != </w:delText>
        </w:r>
        <w:r w:rsidRPr="00DB1522" w:rsidDel="00E474A7">
          <w:rPr>
            <w:color w:val="A31515"/>
            <w:lang w:val="en-US"/>
          </w:rPr>
          <w:delText>'original'</w:delText>
        </w:r>
        <w:r w:rsidRPr="00DB1522" w:rsidDel="00E474A7">
          <w:rPr>
            <w:lang w:val="en-US"/>
          </w:rPr>
          <w:delText xml:space="preserve"> </w:delText>
        </w:r>
        <w:r w:rsidRPr="00DB1522" w:rsidDel="00E474A7">
          <w:rPr>
            <w:color w:val="0000FF"/>
            <w:lang w:val="en-US"/>
          </w:rPr>
          <w:delText>and</w:delText>
        </w:r>
        <w:r w:rsidRPr="00DB1522" w:rsidDel="00E474A7">
          <w:rPr>
            <w:lang w:val="en-US"/>
          </w:rPr>
          <w:delText xml:space="preserve"> mode != </w:delText>
        </w:r>
        <w:r w:rsidRPr="00DB1522" w:rsidDel="00E474A7">
          <w:rPr>
            <w:color w:val="A31515"/>
            <w:lang w:val="en-US"/>
          </w:rPr>
          <w:delText>'simple'</w:delText>
        </w:r>
        <w:r w:rsidRPr="00DB1522" w:rsidDel="00E474A7">
          <w:rPr>
            <w:lang w:val="en-US"/>
          </w:rPr>
          <w:delText>:</w:delText>
        </w:r>
      </w:del>
    </w:p>
    <w:p w14:paraId="573F536F" w14:textId="1CCBC4F1" w:rsidR="00DB1522" w:rsidRPr="00DB1522" w:rsidDel="00E474A7" w:rsidRDefault="00DB1522" w:rsidP="00DE23F9">
      <w:pPr>
        <w:ind w:firstLine="0"/>
        <w:rPr>
          <w:del w:id="1799" w:author="Autor"/>
          <w:lang w:val="en-US"/>
        </w:rPr>
      </w:pPr>
      <w:del w:id="1800"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.setCalcMode(auxMode)</w:delText>
        </w:r>
      </w:del>
    </w:p>
    <w:p w14:paraId="3370AC4E" w14:textId="22D8347B" w:rsidR="00DB1522" w:rsidRPr="00DB1522" w:rsidDel="00E474A7" w:rsidRDefault="00DB1522" w:rsidP="00DE23F9">
      <w:pPr>
        <w:ind w:firstLine="0"/>
        <w:rPr>
          <w:del w:id="1801" w:author="Autor"/>
          <w:lang w:val="en-US"/>
        </w:rPr>
      </w:pPr>
      <w:del w:id="1802"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.setSectionMode(auxSection)</w:delText>
        </w:r>
      </w:del>
    </w:p>
    <w:p w14:paraId="048F0428" w14:textId="6D7924E8" w:rsidR="00DB1522" w:rsidRPr="00DB1522" w:rsidDel="00E474A7" w:rsidRDefault="00DB1522" w:rsidP="00DE23F9">
      <w:pPr>
        <w:ind w:firstLine="0"/>
        <w:rPr>
          <w:del w:id="1803" w:author="Autor"/>
          <w:lang w:val="en-US"/>
        </w:rPr>
      </w:pPr>
      <w:del w:id="1804" w:author="Autor">
        <w:r w:rsidRPr="00DB1522" w:rsidDel="00E474A7">
          <w:rPr>
            <w:lang w:val="en-US"/>
          </w:rPr>
          <w:delText xml:space="preserve">            </w:delText>
        </w:r>
        <w:r w:rsidRPr="00DB1522" w:rsidDel="00E474A7">
          <w:rPr>
            <w:color w:val="0000FF"/>
            <w:lang w:val="en-US"/>
          </w:rPr>
          <w:delText>self</w:delText>
        </w:r>
        <w:r w:rsidRPr="00DB1522" w:rsidDel="00E474A7">
          <w:rPr>
            <w:lang w:val="en-US"/>
          </w:rPr>
          <w:delText>.__AllSensorsAuxCoords()</w:delText>
        </w:r>
      </w:del>
    </w:p>
    <w:p w14:paraId="7D9F2182" w14:textId="5B89C633" w:rsidR="00DB1522" w:rsidRPr="00DB1522" w:rsidDel="00E474A7" w:rsidRDefault="00DB1522" w:rsidP="00DE23F9">
      <w:pPr>
        <w:ind w:firstLine="0"/>
        <w:rPr>
          <w:del w:id="1805" w:author="Autor"/>
          <w:lang w:val="en-US"/>
        </w:rPr>
      </w:pPr>
    </w:p>
    <w:p w14:paraId="5CD57428" w14:textId="4F4D04C8" w:rsidR="00DB1522" w:rsidRPr="00DB1522" w:rsidDel="00E474A7" w:rsidRDefault="00DB1522" w:rsidP="00DE23F9">
      <w:pPr>
        <w:ind w:firstLine="0"/>
        <w:rPr>
          <w:del w:id="1806" w:author="Autor"/>
          <w:lang w:val="en-US"/>
        </w:rPr>
      </w:pPr>
      <w:del w:id="1807" w:author="Autor">
        <w:r w:rsidRPr="00DB1522" w:rsidDel="00E474A7">
          <w:rPr>
            <w:lang w:val="en-US"/>
          </w:rPr>
          <w:delText xml:space="preserve">        NPdist = np.array(distances)</w:delText>
        </w:r>
      </w:del>
    </w:p>
    <w:p w14:paraId="03D60D29" w14:textId="164E7A6D" w:rsidR="00DB1522" w:rsidRPr="00DB1522" w:rsidDel="00E474A7" w:rsidRDefault="00DB1522" w:rsidP="00DE23F9">
      <w:pPr>
        <w:ind w:firstLine="0"/>
        <w:rPr>
          <w:del w:id="1808" w:author="Autor"/>
          <w:lang w:val="en-US"/>
        </w:rPr>
      </w:pPr>
      <w:del w:id="1809" w:author="Autor">
        <w:r w:rsidRPr="00DB1522" w:rsidDel="00E474A7">
          <w:rPr>
            <w:lang w:val="en-US"/>
          </w:rPr>
          <w:delText xml:space="preserve">        times = (NPdist - NPdist[</w:delText>
        </w:r>
        <w:r w:rsidRPr="00DB1522" w:rsidDel="00E474A7">
          <w:rPr>
            <w:color w:val="09885A"/>
            <w:lang w:val="en-US"/>
          </w:rPr>
          <w:delText>0</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.veloc</w:delText>
        </w:r>
      </w:del>
    </w:p>
    <w:p w14:paraId="45C37D37" w14:textId="5BBB6543" w:rsidR="00DB1522" w:rsidRPr="00DB1522" w:rsidDel="00E474A7" w:rsidRDefault="00DB1522" w:rsidP="00DE23F9">
      <w:pPr>
        <w:ind w:firstLine="0"/>
        <w:rPr>
          <w:del w:id="1810" w:author="Autor"/>
          <w:lang w:val="en-US"/>
        </w:rPr>
      </w:pPr>
    </w:p>
    <w:p w14:paraId="77A77DF8" w14:textId="1F40B865" w:rsidR="00DB1522" w:rsidRPr="00DB1522" w:rsidDel="00E474A7" w:rsidRDefault="00DB1522" w:rsidP="00DE23F9">
      <w:pPr>
        <w:ind w:firstLine="0"/>
        <w:rPr>
          <w:del w:id="1811" w:author="Autor"/>
          <w:lang w:val="en-US"/>
        </w:rPr>
      </w:pPr>
      <w:del w:id="1812"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times</w:delText>
        </w:r>
      </w:del>
    </w:p>
    <w:p w14:paraId="6F988EDF" w14:textId="10EEC4E0" w:rsidR="00DB1522" w:rsidRPr="00DB1522" w:rsidDel="00E474A7" w:rsidRDefault="00DB1522" w:rsidP="00DE23F9">
      <w:pPr>
        <w:ind w:firstLine="0"/>
        <w:rPr>
          <w:del w:id="1813" w:author="Autor"/>
          <w:lang w:val="en-US"/>
        </w:rPr>
      </w:pPr>
    </w:p>
    <w:p w14:paraId="4AAE03E9" w14:textId="1BAC27E1" w:rsidR="00DB1522" w:rsidRPr="00DB1522" w:rsidDel="00E474A7" w:rsidRDefault="00DB1522" w:rsidP="00DE23F9">
      <w:pPr>
        <w:ind w:firstLine="0"/>
        <w:rPr>
          <w:del w:id="1814" w:author="Autor"/>
          <w:lang w:val="en-US"/>
        </w:rPr>
      </w:pPr>
      <w:del w:id="1815" w:author="Autor">
        <w:r w:rsidRPr="00DB1522" w:rsidDel="00E474A7">
          <w:rPr>
            <w:lang w:val="en-US"/>
          </w:rPr>
          <w:delText xml:space="preserve">    </w:delText>
        </w:r>
        <w:r w:rsidRPr="00DB1522" w:rsidDel="00E474A7">
          <w:rPr>
            <w:color w:val="008000"/>
            <w:lang w:val="en-US"/>
          </w:rPr>
          <w:delText># Localização</w:delText>
        </w:r>
      </w:del>
    </w:p>
    <w:p w14:paraId="10D8E813" w14:textId="626F00BA" w:rsidR="00DB1522" w:rsidRPr="00DB1522" w:rsidDel="00E474A7" w:rsidRDefault="00DB1522" w:rsidP="00DE23F9">
      <w:pPr>
        <w:ind w:firstLine="0"/>
        <w:rPr>
          <w:del w:id="1816" w:author="Autor"/>
          <w:lang w:val="en-US"/>
        </w:rPr>
      </w:pPr>
      <w:del w:id="1817"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__InitialKick</w:delText>
        </w:r>
        <w:r w:rsidRPr="00DB1522" w:rsidDel="00E474A7">
          <w:rPr>
            <w:lang w:val="en-US"/>
          </w:rPr>
          <w:delText>(</w:delText>
        </w:r>
        <w:r w:rsidRPr="00DB1522" w:rsidDel="00E474A7">
          <w:rPr>
            <w:color w:val="001080"/>
            <w:lang w:val="en-US"/>
          </w:rPr>
          <w:delText>self</w:delText>
        </w:r>
        <w:r w:rsidRPr="00DB1522" w:rsidDel="00E474A7">
          <w:rPr>
            <w:lang w:val="en-US"/>
          </w:rPr>
          <w:delText xml:space="preserve">, </w:delText>
        </w:r>
        <w:r w:rsidRPr="00DB1522" w:rsidDel="00E474A7">
          <w:rPr>
            <w:color w:val="001080"/>
            <w:lang w:val="en-US"/>
          </w:rPr>
          <w:delText>TimesToSensors</w:delText>
        </w:r>
        <w:r w:rsidRPr="00DB1522" w:rsidDel="00E474A7">
          <w:rPr>
            <w:lang w:val="en-US"/>
          </w:rPr>
          <w:delText>):</w:delText>
        </w:r>
      </w:del>
    </w:p>
    <w:p w14:paraId="6C4BDFFD" w14:textId="4ADE1F76" w:rsidR="00DB1522" w:rsidRPr="00DB1522" w:rsidDel="00E474A7" w:rsidRDefault="00DB1522" w:rsidP="00DE23F9">
      <w:pPr>
        <w:ind w:firstLine="0"/>
        <w:rPr>
          <w:del w:id="1818" w:author="Autor"/>
          <w:lang w:val="en-US"/>
        </w:rPr>
      </w:pPr>
      <w:del w:id="1819" w:author="Autor">
        <w:r w:rsidRPr="00DB1522" w:rsidDel="00E474A7">
          <w:rPr>
            <w:lang w:val="en-US"/>
          </w:rPr>
          <w:delText xml:space="preserve">        temp = </w:delText>
        </w:r>
        <w:r w:rsidRPr="00DB1522" w:rsidDel="00E474A7">
          <w:rPr>
            <w:color w:val="0000FF"/>
            <w:lang w:val="en-US"/>
          </w:rPr>
          <w:delText>self</w:delText>
        </w:r>
        <w:r w:rsidRPr="00DB1522" w:rsidDel="00E474A7">
          <w:rPr>
            <w:lang w:val="en-US"/>
          </w:rPr>
          <w:delText>.__orderByTime(TimesToSensors)</w:delText>
        </w:r>
      </w:del>
    </w:p>
    <w:p w14:paraId="35DCEADE" w14:textId="65B85967" w:rsidR="00DB1522" w:rsidRPr="00DB1522" w:rsidDel="00E474A7" w:rsidRDefault="00DB1522" w:rsidP="00DE23F9">
      <w:pPr>
        <w:ind w:firstLine="0"/>
        <w:rPr>
          <w:del w:id="1820" w:author="Autor"/>
          <w:lang w:val="en-US"/>
        </w:rPr>
      </w:pPr>
      <w:del w:id="1821" w:author="Autor">
        <w:r w:rsidRPr="00DB1522" w:rsidDel="00E474A7">
          <w:rPr>
            <w:lang w:val="en-US"/>
          </w:rPr>
          <w:delText xml:space="preserve">        times = []</w:delText>
        </w:r>
      </w:del>
    </w:p>
    <w:p w14:paraId="772B0729" w14:textId="129F304D" w:rsidR="00DB1522" w:rsidRPr="00DB1522" w:rsidDel="00E474A7" w:rsidRDefault="00DB1522" w:rsidP="00DE23F9">
      <w:pPr>
        <w:ind w:firstLine="0"/>
        <w:rPr>
          <w:del w:id="1822" w:author="Autor"/>
          <w:lang w:val="en-US"/>
        </w:rPr>
      </w:pPr>
      <w:del w:id="1823" w:author="Autor">
        <w:r w:rsidRPr="00DB1522" w:rsidDel="00E474A7">
          <w:rPr>
            <w:lang w:val="en-US"/>
          </w:rPr>
          <w:delText xml:space="preserve">        Nsensors = </w:delText>
        </w:r>
        <w:r w:rsidRPr="00DB1522" w:rsidDel="00E474A7">
          <w:rPr>
            <w:color w:val="09885A"/>
            <w:lang w:val="en-US"/>
          </w:rPr>
          <w:delText>3</w:delText>
        </w:r>
      </w:del>
    </w:p>
    <w:p w14:paraId="48BE98CB" w14:textId="3A5A3515" w:rsidR="00DB1522" w:rsidRPr="00DB1522" w:rsidDel="00E474A7" w:rsidRDefault="00DB1522" w:rsidP="00DE23F9">
      <w:pPr>
        <w:ind w:firstLine="0"/>
        <w:rPr>
          <w:del w:id="1824" w:author="Autor"/>
          <w:lang w:val="en-US"/>
        </w:rPr>
      </w:pPr>
      <w:del w:id="1825"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element </w:delText>
        </w:r>
        <w:r w:rsidRPr="00DB1522" w:rsidDel="00E474A7">
          <w:rPr>
            <w:color w:val="0000FF"/>
            <w:lang w:val="en-US"/>
          </w:rPr>
          <w:delText>in</w:delText>
        </w:r>
        <w:r w:rsidRPr="00DB1522" w:rsidDel="00E474A7">
          <w:rPr>
            <w:lang w:val="en-US"/>
          </w:rPr>
          <w:delText xml:space="preserve"> temp[:Nsensors]:</w:delText>
        </w:r>
      </w:del>
    </w:p>
    <w:p w14:paraId="52F888F9" w14:textId="459D432E" w:rsidR="00DB1522" w:rsidRPr="00DB1522" w:rsidDel="00E474A7" w:rsidRDefault="00DB1522" w:rsidP="00DE23F9">
      <w:pPr>
        <w:ind w:firstLine="0"/>
        <w:rPr>
          <w:del w:id="1826" w:author="Autor"/>
          <w:lang w:val="en-US"/>
        </w:rPr>
      </w:pPr>
      <w:del w:id="1827" w:author="Autor">
        <w:r w:rsidRPr="00DB1522" w:rsidDel="00E474A7">
          <w:rPr>
            <w:lang w:val="en-US"/>
          </w:rPr>
          <w:delText xml:space="preserve">            (ID, time) = element</w:delText>
        </w:r>
      </w:del>
    </w:p>
    <w:p w14:paraId="23ABA182" w14:textId="1D33ADC3" w:rsidR="00DB1522" w:rsidRPr="00DB1522" w:rsidDel="00E474A7" w:rsidRDefault="00DB1522" w:rsidP="00DE23F9">
      <w:pPr>
        <w:ind w:firstLine="0"/>
        <w:rPr>
          <w:del w:id="1828" w:author="Autor"/>
          <w:lang w:val="en-US"/>
        </w:rPr>
      </w:pPr>
      <w:del w:id="1829" w:author="Autor">
        <w:r w:rsidRPr="00DB1522" w:rsidDel="00E474A7">
          <w:rPr>
            <w:lang w:val="en-US"/>
          </w:rPr>
          <w:delText xml:space="preserve">            times.append(time)</w:delText>
        </w:r>
      </w:del>
    </w:p>
    <w:p w14:paraId="0A5FC508" w14:textId="629DD772" w:rsidR="00DB1522" w:rsidRPr="00DB1522" w:rsidDel="00E474A7" w:rsidRDefault="00DB1522" w:rsidP="00DE23F9">
      <w:pPr>
        <w:ind w:firstLine="0"/>
        <w:rPr>
          <w:del w:id="1830" w:author="Autor"/>
          <w:lang w:val="en-US"/>
        </w:rPr>
      </w:pPr>
    </w:p>
    <w:p w14:paraId="17167E5A" w14:textId="49606003" w:rsidR="00DB1522" w:rsidRPr="00DB1522" w:rsidDel="00E474A7" w:rsidRDefault="00DB1522" w:rsidP="00DE23F9">
      <w:pPr>
        <w:ind w:firstLine="0"/>
        <w:rPr>
          <w:del w:id="1831" w:author="Autor"/>
          <w:lang w:val="en-US"/>
        </w:rPr>
      </w:pPr>
      <w:del w:id="1832" w:author="Autor">
        <w:r w:rsidRPr="00DB1522" w:rsidDel="00E474A7">
          <w:rPr>
            <w:lang w:val="en-US"/>
          </w:rPr>
          <w:delText xml:space="preserve">        weights = np.array(times / np.max(times))</w:delText>
        </w:r>
      </w:del>
    </w:p>
    <w:p w14:paraId="54FA103F" w14:textId="250C5C5B" w:rsidR="00DB1522" w:rsidRPr="00DB1522" w:rsidDel="00E474A7" w:rsidRDefault="00DB1522" w:rsidP="00DE23F9">
      <w:pPr>
        <w:ind w:firstLine="0"/>
        <w:rPr>
          <w:del w:id="1833" w:author="Autor"/>
          <w:lang w:val="en-US"/>
        </w:rPr>
      </w:pPr>
      <w:del w:id="1834" w:author="Autor">
        <w:r w:rsidRPr="00DB1522" w:rsidDel="00E474A7">
          <w:rPr>
            <w:lang w:val="en-US"/>
          </w:rPr>
          <w:delText xml:space="preserve">        weights += </w:delText>
        </w:r>
        <w:r w:rsidRPr="00DB1522" w:rsidDel="00E474A7">
          <w:rPr>
            <w:color w:val="09885A"/>
            <w:lang w:val="en-US"/>
          </w:rPr>
          <w:delText>1</w:delText>
        </w:r>
      </w:del>
    </w:p>
    <w:p w14:paraId="184E1AA7" w14:textId="663FC288" w:rsidR="00DB1522" w:rsidRPr="00DB1522" w:rsidDel="00E474A7" w:rsidRDefault="00DB1522" w:rsidP="00DE23F9">
      <w:pPr>
        <w:ind w:firstLine="0"/>
        <w:rPr>
          <w:del w:id="1835" w:author="Autor"/>
          <w:lang w:val="en-US"/>
        </w:rPr>
      </w:pPr>
    </w:p>
    <w:p w14:paraId="07614360" w14:textId="68521046" w:rsidR="00DB1522" w:rsidRPr="00DB1522" w:rsidDel="00E474A7" w:rsidRDefault="00DB1522" w:rsidP="00DE23F9">
      <w:pPr>
        <w:ind w:firstLine="0"/>
        <w:rPr>
          <w:del w:id="1836" w:author="Autor"/>
          <w:lang w:val="en-US"/>
        </w:rPr>
      </w:pPr>
      <w:del w:id="1837" w:author="Autor">
        <w:r w:rsidRPr="00DB1522" w:rsidDel="00E474A7">
          <w:rPr>
            <w:lang w:val="en-US"/>
          </w:rPr>
          <w:delText xml:space="preserve">        x = </w:delText>
        </w:r>
        <w:r w:rsidRPr="00DB1522" w:rsidDel="00E474A7">
          <w:rPr>
            <w:color w:val="09885A"/>
            <w:lang w:val="en-US"/>
          </w:rPr>
          <w:delText>0</w:delText>
        </w:r>
      </w:del>
    </w:p>
    <w:p w14:paraId="39627106" w14:textId="36BBCFEC" w:rsidR="00DB1522" w:rsidRPr="00DB1522" w:rsidDel="00E474A7" w:rsidRDefault="00DB1522" w:rsidP="00DE23F9">
      <w:pPr>
        <w:ind w:firstLine="0"/>
        <w:rPr>
          <w:del w:id="1838" w:author="Autor"/>
          <w:lang w:val="en-US"/>
        </w:rPr>
      </w:pPr>
      <w:del w:id="1839" w:author="Autor">
        <w:r w:rsidRPr="00DB1522" w:rsidDel="00E474A7">
          <w:rPr>
            <w:lang w:val="en-US"/>
          </w:rPr>
          <w:delText xml:space="preserve">        y = </w:delText>
        </w:r>
        <w:r w:rsidRPr="00DB1522" w:rsidDel="00E474A7">
          <w:rPr>
            <w:color w:val="09885A"/>
            <w:lang w:val="en-US"/>
          </w:rPr>
          <w:delText>0</w:delText>
        </w:r>
      </w:del>
    </w:p>
    <w:p w14:paraId="1096C109" w14:textId="2D46EFDA" w:rsidR="00DB1522" w:rsidRPr="00DB1522" w:rsidDel="00E474A7" w:rsidRDefault="00DB1522" w:rsidP="00DE23F9">
      <w:pPr>
        <w:ind w:firstLine="0"/>
        <w:rPr>
          <w:del w:id="1840" w:author="Autor"/>
          <w:lang w:val="en-US"/>
        </w:rPr>
      </w:pPr>
      <w:del w:id="1841" w:author="Autor">
        <w:r w:rsidRPr="00DB1522" w:rsidDel="00E474A7">
          <w:rPr>
            <w:lang w:val="en-US"/>
          </w:rPr>
          <w:delText xml:space="preserve">        j = </w:delText>
        </w:r>
        <w:r w:rsidRPr="00DB1522" w:rsidDel="00E474A7">
          <w:rPr>
            <w:color w:val="09885A"/>
            <w:lang w:val="en-US"/>
          </w:rPr>
          <w:delText>0</w:delText>
        </w:r>
      </w:del>
    </w:p>
    <w:p w14:paraId="02781F2F" w14:textId="0CA980D3" w:rsidR="00DB1522" w:rsidRPr="00DB1522" w:rsidDel="00E474A7" w:rsidRDefault="00DB1522" w:rsidP="00DE23F9">
      <w:pPr>
        <w:ind w:firstLine="0"/>
        <w:rPr>
          <w:del w:id="1842" w:author="Autor"/>
          <w:lang w:val="en-US"/>
        </w:rPr>
      </w:pPr>
      <w:del w:id="1843" w:author="Autor">
        <w:r w:rsidRPr="00DB1522" w:rsidDel="00E474A7">
          <w:rPr>
            <w:lang w:val="en-US"/>
          </w:rPr>
          <w:delText xml:space="preserve">        </w:delText>
        </w:r>
        <w:r w:rsidRPr="00DB1522" w:rsidDel="00E474A7">
          <w:rPr>
            <w:color w:val="795E26"/>
            <w:lang w:val="en-US"/>
          </w:rPr>
          <w:delText>sum</w:delText>
        </w:r>
        <w:r w:rsidRPr="00DB1522" w:rsidDel="00E474A7">
          <w:rPr>
            <w:lang w:val="en-US"/>
          </w:rPr>
          <w:delText xml:space="preserve"> = </w:delText>
        </w:r>
        <w:r w:rsidRPr="00DB1522" w:rsidDel="00E474A7">
          <w:rPr>
            <w:color w:val="09885A"/>
            <w:lang w:val="en-US"/>
          </w:rPr>
          <w:delText>0</w:delText>
        </w:r>
      </w:del>
    </w:p>
    <w:p w14:paraId="5551084B" w14:textId="028A1CBB" w:rsidR="00DB1522" w:rsidRPr="00DB1522" w:rsidDel="00E474A7" w:rsidRDefault="00DB1522" w:rsidP="00DE23F9">
      <w:pPr>
        <w:ind w:firstLine="0"/>
        <w:rPr>
          <w:del w:id="1844" w:author="Autor"/>
          <w:lang w:val="en-US"/>
        </w:rPr>
      </w:pPr>
      <w:del w:id="1845"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element </w:delText>
        </w:r>
        <w:r w:rsidRPr="00DB1522" w:rsidDel="00E474A7">
          <w:rPr>
            <w:color w:val="0000FF"/>
            <w:lang w:val="en-US"/>
          </w:rPr>
          <w:delText>in</w:delText>
        </w:r>
        <w:r w:rsidRPr="00DB1522" w:rsidDel="00E474A7">
          <w:rPr>
            <w:lang w:val="en-US"/>
          </w:rPr>
          <w:delText xml:space="preserve"> temp[:Nsensors]:</w:delText>
        </w:r>
      </w:del>
    </w:p>
    <w:p w14:paraId="20B80442" w14:textId="5BBC32DD" w:rsidR="00DB1522" w:rsidRPr="00DB1522" w:rsidDel="00E474A7" w:rsidRDefault="00DB1522" w:rsidP="00DE23F9">
      <w:pPr>
        <w:ind w:firstLine="0"/>
        <w:rPr>
          <w:del w:id="1846" w:author="Autor"/>
          <w:lang w:val="en-US"/>
        </w:rPr>
      </w:pPr>
      <w:del w:id="1847" w:author="Autor">
        <w:r w:rsidRPr="00DB1522" w:rsidDel="00E474A7">
          <w:rPr>
            <w:lang w:val="en-US"/>
          </w:rPr>
          <w:delText xml:space="preserve">            (ID, time) = element</w:delText>
        </w:r>
      </w:del>
    </w:p>
    <w:p w14:paraId="4E882EBE" w14:textId="3FA92D3B" w:rsidR="00DB1522" w:rsidRPr="00DB1522" w:rsidDel="00E474A7" w:rsidRDefault="00DB1522" w:rsidP="00DE23F9">
      <w:pPr>
        <w:ind w:firstLine="0"/>
        <w:rPr>
          <w:del w:id="1848" w:author="Autor"/>
          <w:lang w:val="en-US"/>
        </w:rPr>
      </w:pPr>
      <w:del w:id="1849" w:author="Autor">
        <w:r w:rsidRPr="00DB1522" w:rsidDel="00E474A7">
          <w:rPr>
            <w:lang w:val="en-US"/>
          </w:rPr>
          <w:delText xml:space="preserve">            sensor = </w:delText>
        </w:r>
        <w:r w:rsidRPr="00DB1522" w:rsidDel="00E474A7">
          <w:rPr>
            <w:color w:val="0000FF"/>
            <w:lang w:val="en-US"/>
          </w:rPr>
          <w:delText>self</w:delText>
        </w:r>
        <w:r w:rsidRPr="00DB1522" w:rsidDel="00E474A7">
          <w:rPr>
            <w:lang w:val="en-US"/>
          </w:rPr>
          <w:delText>.__getSensorbyID(ID)</w:delText>
        </w:r>
      </w:del>
    </w:p>
    <w:p w14:paraId="597615E6" w14:textId="0CC2FF1C" w:rsidR="00DB1522" w:rsidRPr="00702236" w:rsidDel="00E474A7" w:rsidRDefault="00DB1522" w:rsidP="00DE23F9">
      <w:pPr>
        <w:ind w:firstLine="0"/>
        <w:rPr>
          <w:del w:id="1850" w:author="Autor"/>
          <w:lang w:val="en-US"/>
        </w:rPr>
      </w:pPr>
      <w:del w:id="1851" w:author="Autor">
        <w:r w:rsidRPr="00DB1522" w:rsidDel="00E474A7">
          <w:rPr>
            <w:lang w:val="en-US"/>
          </w:rPr>
          <w:delText xml:space="preserve">            </w:delText>
        </w:r>
        <w:r w:rsidRPr="00702236" w:rsidDel="00E474A7">
          <w:rPr>
            <w:lang w:val="en-US"/>
          </w:rPr>
          <w:delText>x += sensor.Xcord / weights[j]</w:delText>
        </w:r>
      </w:del>
    </w:p>
    <w:p w14:paraId="22330175" w14:textId="2E174051" w:rsidR="00DB1522" w:rsidRPr="00702236" w:rsidDel="00E474A7" w:rsidRDefault="00DB1522" w:rsidP="00DE23F9">
      <w:pPr>
        <w:ind w:firstLine="0"/>
        <w:rPr>
          <w:del w:id="1852" w:author="Autor"/>
          <w:lang w:val="en-US"/>
        </w:rPr>
      </w:pPr>
      <w:del w:id="1853" w:author="Autor">
        <w:r w:rsidRPr="00702236" w:rsidDel="00E474A7">
          <w:rPr>
            <w:lang w:val="en-US"/>
          </w:rPr>
          <w:delText xml:space="preserve">            y += sensor.Ycord / weights[j]</w:delText>
        </w:r>
      </w:del>
    </w:p>
    <w:p w14:paraId="19CBA45F" w14:textId="08FB83CB" w:rsidR="00DB1522" w:rsidRPr="00702236" w:rsidDel="00E474A7" w:rsidRDefault="00DB1522" w:rsidP="00DE23F9">
      <w:pPr>
        <w:ind w:firstLine="0"/>
        <w:rPr>
          <w:del w:id="1854" w:author="Autor"/>
          <w:lang w:val="en-US"/>
        </w:rPr>
      </w:pPr>
      <w:del w:id="1855" w:author="Autor">
        <w:r w:rsidRPr="00702236" w:rsidDel="00E474A7">
          <w:rPr>
            <w:lang w:val="en-US"/>
          </w:rPr>
          <w:delText xml:space="preserve">            </w:delText>
        </w:r>
        <w:r w:rsidRPr="00702236" w:rsidDel="00E474A7">
          <w:rPr>
            <w:color w:val="795E26"/>
            <w:lang w:val="en-US"/>
          </w:rPr>
          <w:delText>sum</w:delText>
        </w:r>
        <w:r w:rsidRPr="00702236" w:rsidDel="00E474A7">
          <w:rPr>
            <w:lang w:val="en-US"/>
          </w:rPr>
          <w:delText xml:space="preserve"> += </w:delText>
        </w:r>
        <w:r w:rsidRPr="00702236" w:rsidDel="00E474A7">
          <w:rPr>
            <w:color w:val="09885A"/>
            <w:lang w:val="en-US"/>
          </w:rPr>
          <w:delText>1</w:delText>
        </w:r>
        <w:r w:rsidRPr="00702236" w:rsidDel="00E474A7">
          <w:rPr>
            <w:lang w:val="en-US"/>
          </w:rPr>
          <w:delText xml:space="preserve"> / weights[j]</w:delText>
        </w:r>
      </w:del>
    </w:p>
    <w:p w14:paraId="346D9333" w14:textId="7375DF9E" w:rsidR="00DB1522" w:rsidRPr="00702236" w:rsidDel="00E474A7" w:rsidRDefault="00DB1522" w:rsidP="00DE23F9">
      <w:pPr>
        <w:ind w:firstLine="0"/>
        <w:rPr>
          <w:del w:id="1856" w:author="Autor"/>
          <w:lang w:val="en-US"/>
        </w:rPr>
      </w:pPr>
      <w:del w:id="1857" w:author="Autor">
        <w:r w:rsidRPr="00702236" w:rsidDel="00E474A7">
          <w:rPr>
            <w:lang w:val="en-US"/>
          </w:rPr>
          <w:delText xml:space="preserve">            j += </w:delText>
        </w:r>
        <w:r w:rsidRPr="00702236" w:rsidDel="00E474A7">
          <w:rPr>
            <w:color w:val="09885A"/>
            <w:lang w:val="en-US"/>
          </w:rPr>
          <w:delText>1</w:delText>
        </w:r>
      </w:del>
    </w:p>
    <w:p w14:paraId="6AB4D854" w14:textId="0C10B4CD" w:rsidR="00DB1522" w:rsidRPr="00702236" w:rsidDel="00E474A7" w:rsidRDefault="00DB1522" w:rsidP="00DE23F9">
      <w:pPr>
        <w:ind w:firstLine="0"/>
        <w:rPr>
          <w:del w:id="1858" w:author="Autor"/>
          <w:lang w:val="en-US"/>
        </w:rPr>
      </w:pPr>
    </w:p>
    <w:p w14:paraId="36DBEF53" w14:textId="1C7C5353" w:rsidR="00DB1522" w:rsidRPr="00702236" w:rsidDel="00E474A7" w:rsidRDefault="00DB1522" w:rsidP="00DE23F9">
      <w:pPr>
        <w:ind w:firstLine="0"/>
        <w:rPr>
          <w:del w:id="1859" w:author="Autor"/>
          <w:lang w:val="en-US"/>
        </w:rPr>
      </w:pPr>
      <w:del w:id="1860" w:author="Autor">
        <w:r w:rsidRPr="00702236" w:rsidDel="00E474A7">
          <w:rPr>
            <w:lang w:val="en-US"/>
          </w:rPr>
          <w:delText xml:space="preserve">        x0 = [x / </w:delText>
        </w:r>
        <w:r w:rsidRPr="00702236" w:rsidDel="00E474A7">
          <w:rPr>
            <w:color w:val="795E26"/>
            <w:lang w:val="en-US"/>
          </w:rPr>
          <w:delText>sum</w:delText>
        </w:r>
        <w:r w:rsidRPr="00702236" w:rsidDel="00E474A7">
          <w:rPr>
            <w:lang w:val="en-US"/>
          </w:rPr>
          <w:delText xml:space="preserve">, y / </w:delText>
        </w:r>
        <w:r w:rsidRPr="00702236" w:rsidDel="00E474A7">
          <w:rPr>
            <w:color w:val="795E26"/>
            <w:lang w:val="en-US"/>
          </w:rPr>
          <w:delText>sum</w:delText>
        </w:r>
        <w:r w:rsidRPr="00702236" w:rsidDel="00E474A7">
          <w:rPr>
            <w:lang w:val="en-US"/>
          </w:rPr>
          <w:delText>]</w:delText>
        </w:r>
      </w:del>
    </w:p>
    <w:p w14:paraId="2E7910B4" w14:textId="392570CE" w:rsidR="00DB1522" w:rsidRPr="00DB1522" w:rsidDel="00E474A7" w:rsidRDefault="00DB1522" w:rsidP="00DE23F9">
      <w:pPr>
        <w:ind w:firstLine="0"/>
        <w:rPr>
          <w:del w:id="1861" w:author="Autor"/>
        </w:rPr>
      </w:pPr>
      <w:del w:id="1862" w:author="Autor">
        <w:r w:rsidRPr="00702236" w:rsidDel="00E474A7">
          <w:rPr>
            <w:lang w:val="en-US"/>
          </w:rPr>
          <w:delText xml:space="preserve">        </w:delText>
        </w:r>
        <w:r w:rsidRPr="00DB1522" w:rsidDel="00E474A7">
          <w:rPr>
            <w:color w:val="A31515"/>
          </w:rPr>
          <w:delText>"""</w:delText>
        </w:r>
      </w:del>
    </w:p>
    <w:p w14:paraId="7582A327" w14:textId="07D558E3" w:rsidR="00DB1522" w:rsidRPr="00DB1522" w:rsidDel="00E474A7" w:rsidRDefault="00DB1522" w:rsidP="00DE23F9">
      <w:pPr>
        <w:ind w:firstLine="0"/>
        <w:rPr>
          <w:del w:id="1863" w:author="Autor"/>
        </w:rPr>
      </w:pPr>
      <w:del w:id="1864" w:author="Autor">
        <w:r w:rsidRPr="00DB1522" w:rsidDel="00E474A7">
          <w:rPr>
            <w:color w:val="A31515"/>
          </w:rPr>
          <w:delText xml:space="preserve">        # Definindo como sendo o sensor mais próximo</w:delText>
        </w:r>
      </w:del>
    </w:p>
    <w:p w14:paraId="2FBA003C" w14:textId="6324E889" w:rsidR="00DB1522" w:rsidRPr="00DB1522" w:rsidDel="00E474A7" w:rsidRDefault="00DB1522" w:rsidP="00DE23F9">
      <w:pPr>
        <w:ind w:firstLine="0"/>
        <w:rPr>
          <w:del w:id="1865" w:author="Autor"/>
          <w:lang w:val="en-US"/>
        </w:rPr>
      </w:pPr>
      <w:del w:id="1866" w:author="Autor">
        <w:r w:rsidRPr="00DB1522" w:rsidDel="00E474A7">
          <w:rPr>
            <w:color w:val="A31515"/>
          </w:rPr>
          <w:delText xml:space="preserve">        </w:delText>
        </w:r>
        <w:r w:rsidRPr="00DB1522" w:rsidDel="00E474A7">
          <w:rPr>
            <w:color w:val="A31515"/>
            <w:lang w:val="en-US"/>
          </w:rPr>
          <w:delText>(ID, time) = temp[0]</w:delText>
        </w:r>
      </w:del>
    </w:p>
    <w:p w14:paraId="0DA7DB63" w14:textId="725D3B84" w:rsidR="00DB1522" w:rsidRPr="00DB1522" w:rsidDel="00E474A7" w:rsidRDefault="00DB1522" w:rsidP="00DE23F9">
      <w:pPr>
        <w:ind w:firstLine="0"/>
        <w:rPr>
          <w:del w:id="1867" w:author="Autor"/>
          <w:lang w:val="en-US"/>
        </w:rPr>
      </w:pPr>
      <w:del w:id="1868" w:author="Autor">
        <w:r w:rsidRPr="00DB1522" w:rsidDel="00E474A7">
          <w:rPr>
            <w:color w:val="A31515"/>
            <w:lang w:val="en-US"/>
          </w:rPr>
          <w:delText xml:space="preserve">        sensor = self.__getSensorbyID(ID)</w:delText>
        </w:r>
      </w:del>
    </w:p>
    <w:p w14:paraId="7B98136B" w14:textId="740CBDB6" w:rsidR="00DB1522" w:rsidRPr="00DB1522" w:rsidDel="00E474A7" w:rsidRDefault="00DB1522" w:rsidP="00DE23F9">
      <w:pPr>
        <w:ind w:firstLine="0"/>
        <w:rPr>
          <w:del w:id="1869" w:author="Autor"/>
          <w:lang w:val="en-US"/>
        </w:rPr>
      </w:pPr>
      <w:del w:id="1870" w:author="Autor">
        <w:r w:rsidRPr="00DB1522" w:rsidDel="00E474A7">
          <w:rPr>
            <w:color w:val="A31515"/>
            <w:lang w:val="en-US"/>
          </w:rPr>
          <w:delText xml:space="preserve">        x0 = [sensor.Xcord, sensor.Ycord]</w:delText>
        </w:r>
      </w:del>
    </w:p>
    <w:p w14:paraId="142DE164" w14:textId="7C09AA23" w:rsidR="00DB1522" w:rsidRPr="00DB1522" w:rsidDel="00E474A7" w:rsidRDefault="00DB1522" w:rsidP="00DE23F9">
      <w:pPr>
        <w:ind w:firstLine="0"/>
        <w:rPr>
          <w:del w:id="1871" w:author="Autor"/>
          <w:lang w:val="en-US"/>
        </w:rPr>
      </w:pPr>
      <w:del w:id="1872" w:author="Autor">
        <w:r w:rsidRPr="00DB1522" w:rsidDel="00E474A7">
          <w:rPr>
            <w:color w:val="A31515"/>
            <w:lang w:val="en-US"/>
          </w:rPr>
          <w:delText xml:space="preserve">        """</w:delText>
        </w:r>
      </w:del>
    </w:p>
    <w:p w14:paraId="3F2C73FF" w14:textId="37097642" w:rsidR="00DB1522" w:rsidRPr="00DB1522" w:rsidDel="00E474A7" w:rsidRDefault="00DB1522" w:rsidP="00DE23F9">
      <w:pPr>
        <w:ind w:firstLine="0"/>
        <w:rPr>
          <w:del w:id="1873" w:author="Autor"/>
          <w:lang w:val="en-US"/>
        </w:rPr>
      </w:pPr>
      <w:del w:id="1874"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(x0)</w:delText>
        </w:r>
      </w:del>
    </w:p>
    <w:p w14:paraId="276AE018" w14:textId="010A8F28" w:rsidR="00DB1522" w:rsidRPr="00DB1522" w:rsidDel="00E474A7" w:rsidRDefault="00DB1522" w:rsidP="00DE23F9">
      <w:pPr>
        <w:ind w:firstLine="0"/>
        <w:rPr>
          <w:del w:id="1875" w:author="Autor"/>
          <w:lang w:val="en-US"/>
        </w:rPr>
      </w:pPr>
    </w:p>
    <w:p w14:paraId="4A23C61F" w14:textId="2B4D6FE7" w:rsidR="00DB1522" w:rsidRPr="000A322C" w:rsidDel="00E474A7" w:rsidRDefault="00DB1522" w:rsidP="00DE23F9">
      <w:pPr>
        <w:ind w:firstLine="0"/>
        <w:rPr>
          <w:del w:id="1876" w:author="Autor"/>
        </w:rPr>
      </w:pPr>
      <w:del w:id="1877" w:author="Autor">
        <w:r w:rsidRPr="00DB1522" w:rsidDel="00E474A7">
          <w:rPr>
            <w:lang w:val="en-US"/>
          </w:rPr>
          <w:delText xml:space="preserve">    </w:delText>
        </w:r>
        <w:r w:rsidRPr="000A322C" w:rsidDel="00E474A7">
          <w:rPr>
            <w:color w:val="0000FF"/>
          </w:rPr>
          <w:delText>def</w:delText>
        </w:r>
        <w:r w:rsidRPr="000A322C" w:rsidDel="00E474A7">
          <w:delText xml:space="preserve"> </w:delText>
        </w:r>
        <w:r w:rsidRPr="000A322C" w:rsidDel="00E474A7">
          <w:rPr>
            <w:color w:val="795E26"/>
          </w:rPr>
          <w:delText>simpleLocation</w:delText>
        </w:r>
        <w:r w:rsidRPr="000A322C" w:rsidDel="00E474A7">
          <w:delText>(</w:delText>
        </w:r>
        <w:r w:rsidRPr="000A322C" w:rsidDel="00E474A7">
          <w:rPr>
            <w:color w:val="001080"/>
          </w:rPr>
          <w:delText>self</w:delText>
        </w:r>
        <w:r w:rsidRPr="000A322C" w:rsidDel="00E474A7">
          <w:delText xml:space="preserve">, </w:delText>
        </w:r>
        <w:r w:rsidRPr="000A322C" w:rsidDel="00E474A7">
          <w:rPr>
            <w:color w:val="001080"/>
          </w:rPr>
          <w:delText>TimesToSensors</w:delText>
        </w:r>
        <w:r w:rsidRPr="000A322C" w:rsidDel="00E474A7">
          <w:delText>):</w:delText>
        </w:r>
      </w:del>
    </w:p>
    <w:p w14:paraId="59745F17" w14:textId="68AFBCB1" w:rsidR="00DB1522" w:rsidRPr="00DB1522" w:rsidDel="00E474A7" w:rsidRDefault="00DB1522" w:rsidP="00DE23F9">
      <w:pPr>
        <w:ind w:firstLine="0"/>
        <w:rPr>
          <w:del w:id="1878" w:author="Autor"/>
        </w:rPr>
      </w:pPr>
      <w:del w:id="1879" w:author="Autor">
        <w:r w:rsidRPr="000A322C" w:rsidDel="00E474A7">
          <w:delText xml:space="preserve">        </w:delText>
        </w:r>
        <w:r w:rsidRPr="00DB1522" w:rsidDel="00E474A7">
          <w:rPr>
            <w:color w:val="008000"/>
          </w:rPr>
          <w:delText># Revisar este método</w:delText>
        </w:r>
      </w:del>
    </w:p>
    <w:p w14:paraId="6070C84D" w14:textId="68B33E07" w:rsidR="00DB1522" w:rsidRPr="000A322C" w:rsidDel="00E474A7" w:rsidRDefault="00DB1522" w:rsidP="00DE23F9">
      <w:pPr>
        <w:ind w:firstLine="0"/>
        <w:rPr>
          <w:del w:id="1880" w:author="Autor"/>
          <w:lang w:val="en-US"/>
        </w:rPr>
      </w:pPr>
      <w:del w:id="1881" w:author="Autor">
        <w:r w:rsidRPr="00DB1522" w:rsidDel="00E474A7">
          <w:delText xml:space="preserve">        </w:delText>
        </w:r>
        <w:r w:rsidRPr="000A322C" w:rsidDel="00E474A7">
          <w:rPr>
            <w:lang w:val="en-US"/>
          </w:rPr>
          <w:delText xml:space="preserve">x0 = </w:delText>
        </w:r>
        <w:r w:rsidRPr="000A322C" w:rsidDel="00E474A7">
          <w:rPr>
            <w:color w:val="0000FF"/>
            <w:lang w:val="en-US"/>
          </w:rPr>
          <w:delText>self</w:delText>
        </w:r>
        <w:r w:rsidRPr="000A322C" w:rsidDel="00E474A7">
          <w:rPr>
            <w:lang w:val="en-US"/>
          </w:rPr>
          <w:delText>.__InitialKick(TimesToSensors)</w:delText>
        </w:r>
      </w:del>
    </w:p>
    <w:p w14:paraId="61C10EBB" w14:textId="3F5F8530" w:rsidR="00DB1522" w:rsidRPr="000A322C" w:rsidDel="00E474A7" w:rsidRDefault="00DB1522" w:rsidP="00DE23F9">
      <w:pPr>
        <w:ind w:firstLine="0"/>
        <w:rPr>
          <w:del w:id="1882" w:author="Autor"/>
          <w:lang w:val="en-US"/>
        </w:rPr>
      </w:pPr>
    </w:p>
    <w:p w14:paraId="465F1731" w14:textId="4194ED38" w:rsidR="00DB1522" w:rsidRPr="00DB1522" w:rsidDel="00E474A7" w:rsidRDefault="00DB1522" w:rsidP="00DE23F9">
      <w:pPr>
        <w:ind w:firstLine="0"/>
        <w:rPr>
          <w:del w:id="1883" w:author="Autor"/>
          <w:lang w:val="en-US"/>
        </w:rPr>
      </w:pPr>
      <w:del w:id="1884" w:author="Autor">
        <w:r w:rsidRPr="000A322C" w:rsidDel="00E474A7">
          <w:rPr>
            <w:lang w:val="en-US"/>
          </w:rPr>
          <w:delText xml:space="preserve">        </w:delText>
        </w:r>
        <w:r w:rsidRPr="00DB1522" w:rsidDel="00E474A7">
          <w:rPr>
            <w:lang w:val="en-US"/>
          </w:rPr>
          <w:delText xml:space="preserve">data = </w:delText>
        </w:r>
        <w:r w:rsidRPr="00DB1522" w:rsidDel="00E474A7">
          <w:rPr>
            <w:color w:val="0000FF"/>
            <w:lang w:val="en-US"/>
          </w:rPr>
          <w:delText>self</w:delText>
        </w:r>
        <w:r w:rsidRPr="00DB1522" w:rsidDel="00E474A7">
          <w:rPr>
            <w:lang w:val="en-US"/>
          </w:rPr>
          <w:delText>.__orderMembers(TimesToSensors)</w:delText>
        </w:r>
      </w:del>
    </w:p>
    <w:p w14:paraId="490984EC" w14:textId="06D21005" w:rsidR="00DB1522" w:rsidRPr="00DB1522" w:rsidDel="00E474A7" w:rsidRDefault="00DB1522" w:rsidP="00DE23F9">
      <w:pPr>
        <w:ind w:firstLine="0"/>
        <w:rPr>
          <w:del w:id="1885" w:author="Autor"/>
          <w:lang w:val="en-US"/>
        </w:rPr>
      </w:pPr>
      <w:del w:id="1886" w:author="Autor">
        <w:r w:rsidRPr="00DB1522" w:rsidDel="00E474A7">
          <w:rPr>
            <w:lang w:val="en-US"/>
          </w:rPr>
          <w:delText xml:space="preserve">        (firstID, t0) = data[</w:delText>
        </w:r>
        <w:r w:rsidRPr="00DB1522" w:rsidDel="00E474A7">
          <w:rPr>
            <w:color w:val="09885A"/>
            <w:lang w:val="en-US"/>
          </w:rPr>
          <w:delText>0</w:delText>
        </w:r>
        <w:r w:rsidRPr="00DB1522" w:rsidDel="00E474A7">
          <w:rPr>
            <w:lang w:val="en-US"/>
          </w:rPr>
          <w:delText>]</w:delText>
        </w:r>
      </w:del>
    </w:p>
    <w:p w14:paraId="0D3D2E93" w14:textId="4EF683FA" w:rsidR="00DB1522" w:rsidRPr="00DB1522" w:rsidDel="00E474A7" w:rsidRDefault="00DB1522" w:rsidP="00DE23F9">
      <w:pPr>
        <w:ind w:firstLine="0"/>
        <w:rPr>
          <w:del w:id="1887" w:author="Autor"/>
          <w:lang w:val="en-US"/>
        </w:rPr>
      </w:pPr>
      <w:del w:id="1888" w:author="Autor">
        <w:r w:rsidRPr="00DB1522" w:rsidDel="00E474A7">
          <w:rPr>
            <w:lang w:val="en-US"/>
          </w:rPr>
          <w:delText xml:space="preserve">        IDs = []</w:delText>
        </w:r>
      </w:del>
    </w:p>
    <w:p w14:paraId="7F3072E6" w14:textId="31BBD71C" w:rsidR="00DB1522" w:rsidRPr="00DB1522" w:rsidDel="00E474A7" w:rsidRDefault="00DB1522" w:rsidP="00DE23F9">
      <w:pPr>
        <w:ind w:firstLine="0"/>
        <w:rPr>
          <w:del w:id="1889" w:author="Autor"/>
          <w:lang w:val="en-US"/>
        </w:rPr>
      </w:pPr>
      <w:del w:id="1890" w:author="Autor">
        <w:r w:rsidRPr="00DB1522" w:rsidDel="00E474A7">
          <w:rPr>
            <w:lang w:val="en-US"/>
          </w:rPr>
          <w:delText xml:space="preserve">        MeasTimes = []</w:delText>
        </w:r>
      </w:del>
    </w:p>
    <w:p w14:paraId="00B4D5EC" w14:textId="0E380A77" w:rsidR="00DB1522" w:rsidRPr="00DB1522" w:rsidDel="00E474A7" w:rsidRDefault="00DB1522" w:rsidP="00DE23F9">
      <w:pPr>
        <w:ind w:firstLine="0"/>
        <w:rPr>
          <w:del w:id="1891" w:author="Autor"/>
          <w:lang w:val="en-US"/>
        </w:rPr>
      </w:pPr>
    </w:p>
    <w:p w14:paraId="347F75A8" w14:textId="2BD633DD" w:rsidR="00DB1522" w:rsidRPr="00DB1522" w:rsidDel="00E474A7" w:rsidRDefault="00DB1522" w:rsidP="00DE23F9">
      <w:pPr>
        <w:ind w:firstLine="0"/>
        <w:rPr>
          <w:del w:id="1892" w:author="Autor"/>
          <w:lang w:val="en-US"/>
        </w:rPr>
      </w:pPr>
      <w:del w:id="1893"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member </w:delText>
        </w:r>
        <w:r w:rsidRPr="00DB1522" w:rsidDel="00E474A7">
          <w:rPr>
            <w:color w:val="0000FF"/>
            <w:lang w:val="en-US"/>
          </w:rPr>
          <w:delText>in</w:delText>
        </w:r>
        <w:r w:rsidRPr="00DB1522" w:rsidDel="00E474A7">
          <w:rPr>
            <w:lang w:val="en-US"/>
          </w:rPr>
          <w:delText xml:space="preserve"> data:</w:delText>
        </w:r>
      </w:del>
    </w:p>
    <w:p w14:paraId="18D18D58" w14:textId="644AFB44" w:rsidR="00DB1522" w:rsidRPr="00DB1522" w:rsidDel="00E474A7" w:rsidRDefault="00DB1522" w:rsidP="00DE23F9">
      <w:pPr>
        <w:ind w:firstLine="0"/>
        <w:rPr>
          <w:del w:id="1894" w:author="Autor"/>
          <w:lang w:val="en-US"/>
        </w:rPr>
      </w:pPr>
      <w:del w:id="1895" w:author="Autor">
        <w:r w:rsidRPr="00DB1522" w:rsidDel="00E474A7">
          <w:rPr>
            <w:lang w:val="en-US"/>
          </w:rPr>
          <w:delText xml:space="preserve">            (ID, TOF) = member</w:delText>
        </w:r>
      </w:del>
    </w:p>
    <w:p w14:paraId="3A2829BF" w14:textId="42C1DAC4" w:rsidR="00DB1522" w:rsidRPr="00DB1522" w:rsidDel="00E474A7" w:rsidRDefault="00DB1522" w:rsidP="00DE23F9">
      <w:pPr>
        <w:ind w:firstLine="0"/>
        <w:rPr>
          <w:del w:id="1896" w:author="Autor"/>
          <w:lang w:val="en-US"/>
        </w:rPr>
      </w:pPr>
      <w:del w:id="1897" w:author="Autor">
        <w:r w:rsidRPr="00DB1522" w:rsidDel="00E474A7">
          <w:rPr>
            <w:lang w:val="en-US"/>
          </w:rPr>
          <w:delText xml:space="preserve">            IDs.append(ID)</w:delText>
        </w:r>
      </w:del>
    </w:p>
    <w:p w14:paraId="31D64C22" w14:textId="6915F84A" w:rsidR="00DB1522" w:rsidRPr="00DB1522" w:rsidDel="00E474A7" w:rsidRDefault="00DB1522" w:rsidP="00DE23F9">
      <w:pPr>
        <w:ind w:firstLine="0"/>
        <w:rPr>
          <w:del w:id="1898" w:author="Autor"/>
          <w:lang w:val="en-US"/>
        </w:rPr>
      </w:pPr>
      <w:del w:id="1899" w:author="Autor">
        <w:r w:rsidRPr="00DB1522" w:rsidDel="00E474A7">
          <w:rPr>
            <w:lang w:val="en-US"/>
          </w:rPr>
          <w:delText xml:space="preserve">            MeasTimes.append(TOF - t0)</w:delText>
        </w:r>
      </w:del>
    </w:p>
    <w:p w14:paraId="053377F1" w14:textId="0AE32BF1" w:rsidR="00DB1522" w:rsidRPr="00DB1522" w:rsidDel="00E474A7" w:rsidRDefault="00DB1522" w:rsidP="00DE23F9">
      <w:pPr>
        <w:ind w:firstLine="0"/>
        <w:rPr>
          <w:del w:id="1900" w:author="Autor"/>
          <w:lang w:val="en-US"/>
        </w:rPr>
      </w:pPr>
    </w:p>
    <w:p w14:paraId="228D05E2" w14:textId="13D463BE" w:rsidR="00DB1522" w:rsidRPr="00DB1522" w:rsidDel="00E474A7" w:rsidRDefault="00DB1522" w:rsidP="00DE23F9">
      <w:pPr>
        <w:ind w:firstLine="0"/>
        <w:rPr>
          <w:del w:id="1901" w:author="Autor"/>
          <w:lang w:val="en-US"/>
        </w:rPr>
      </w:pPr>
      <w:del w:id="1902" w:author="Autor">
        <w:r w:rsidRPr="00DB1522" w:rsidDel="00E474A7">
          <w:rPr>
            <w:lang w:val="en-US"/>
          </w:rPr>
          <w:delText xml:space="preserve">        MeasTimes = np.array(MeasTimes)</w:delText>
        </w:r>
      </w:del>
    </w:p>
    <w:p w14:paraId="172784D3" w14:textId="7E6FBA4C" w:rsidR="00DB1522" w:rsidRPr="00DB1522" w:rsidDel="00E474A7" w:rsidRDefault="00DB1522" w:rsidP="00DE23F9">
      <w:pPr>
        <w:ind w:firstLine="0"/>
        <w:rPr>
          <w:del w:id="1903" w:author="Autor"/>
          <w:lang w:val="en-US"/>
        </w:rPr>
      </w:pPr>
      <w:del w:id="1904" w:author="Autor">
        <w:r w:rsidRPr="00DB1522" w:rsidDel="00E474A7">
          <w:rPr>
            <w:lang w:val="en-US"/>
          </w:rPr>
          <w:delText xml:space="preserve">        gain = </w:delText>
        </w:r>
        <w:r w:rsidRPr="00DB1522" w:rsidDel="00E474A7">
          <w:rPr>
            <w:color w:val="09885A"/>
            <w:lang w:val="en-US"/>
          </w:rPr>
          <w:delText>10</w:delText>
        </w:r>
      </w:del>
    </w:p>
    <w:p w14:paraId="621F3E55" w14:textId="12D67002" w:rsidR="00DB1522" w:rsidRPr="00DB1522" w:rsidDel="00E474A7" w:rsidRDefault="00DB1522" w:rsidP="00DE23F9">
      <w:pPr>
        <w:ind w:firstLine="0"/>
        <w:rPr>
          <w:del w:id="1905" w:author="Autor"/>
          <w:lang w:val="en-US"/>
        </w:rPr>
      </w:pPr>
      <w:del w:id="1906" w:author="Autor">
        <w:r w:rsidRPr="00DB1522" w:rsidDel="00E474A7">
          <w:rPr>
            <w:lang w:val="en-US"/>
          </w:rPr>
          <w:delText xml:space="preserve">        A = np.sqrt(</w:delText>
        </w:r>
        <w:r w:rsidRPr="00DB1522" w:rsidDel="00E474A7">
          <w:rPr>
            <w:color w:val="0000FF"/>
            <w:lang w:val="en-US"/>
          </w:rPr>
          <w:delText>self</w:delText>
        </w:r>
        <w:r w:rsidRPr="00DB1522" w:rsidDel="00E474A7">
          <w:rPr>
            <w:lang w:val="en-US"/>
          </w:rPr>
          <w:delText>.height**</w:delText>
        </w:r>
        <w:r w:rsidRPr="00DB1522" w:rsidDel="00E474A7">
          <w:rPr>
            <w:color w:val="09885A"/>
            <w:lang w:val="en-US"/>
          </w:rPr>
          <w:delText>2</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.diameter * np.pi / </w:delText>
        </w:r>
        <w:r w:rsidRPr="00DB1522" w:rsidDel="00E474A7">
          <w:rPr>
            <w:color w:val="09885A"/>
            <w:lang w:val="en-US"/>
          </w:rPr>
          <w:delText>2</w:delText>
        </w:r>
        <w:r w:rsidRPr="00DB1522" w:rsidDel="00E474A7">
          <w:rPr>
            <w:lang w:val="en-US"/>
          </w:rPr>
          <w:delText xml:space="preserve">)** </w:delText>
        </w:r>
        <w:r w:rsidRPr="00DB1522" w:rsidDel="00E474A7">
          <w:rPr>
            <w:color w:val="09885A"/>
            <w:lang w:val="en-US"/>
          </w:rPr>
          <w:delText>2</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.veloc</w:delText>
        </w:r>
      </w:del>
    </w:p>
    <w:p w14:paraId="63A73F1C" w14:textId="07BBEDFD" w:rsidR="00DB1522" w:rsidRPr="00DB1522" w:rsidDel="00E474A7" w:rsidRDefault="00DB1522" w:rsidP="00DE23F9">
      <w:pPr>
        <w:ind w:firstLine="0"/>
        <w:rPr>
          <w:del w:id="1907" w:author="Autor"/>
          <w:lang w:val="en-US"/>
        </w:rPr>
      </w:pPr>
      <w:del w:id="1908" w:author="Autor">
        <w:r w:rsidRPr="00DB1522" w:rsidDel="00E474A7">
          <w:rPr>
            <w:lang w:val="en-US"/>
          </w:rPr>
          <w:delText xml:space="preserve">        weights = (MeasTimes - np.min(MeasTimes)) / A</w:delText>
        </w:r>
      </w:del>
    </w:p>
    <w:p w14:paraId="222CF528" w14:textId="244CDA63" w:rsidR="00DB1522" w:rsidRPr="00DB1522" w:rsidDel="00E474A7" w:rsidRDefault="00DB1522" w:rsidP="00DE23F9">
      <w:pPr>
        <w:ind w:firstLine="0"/>
        <w:rPr>
          <w:del w:id="1909" w:author="Autor"/>
          <w:lang w:val="en-US"/>
        </w:rPr>
      </w:pPr>
      <w:del w:id="1910" w:author="Autor">
        <w:r w:rsidRPr="00DB1522" w:rsidDel="00E474A7">
          <w:rPr>
            <w:lang w:val="en-US"/>
          </w:rPr>
          <w:delText xml:space="preserve">        weights = np.exp(-gain * weights)</w:delText>
        </w:r>
      </w:del>
    </w:p>
    <w:p w14:paraId="31C5CD28" w14:textId="3362D418" w:rsidR="00DB1522" w:rsidRPr="00DB1522" w:rsidDel="00E474A7" w:rsidRDefault="00DB1522" w:rsidP="00DE23F9">
      <w:pPr>
        <w:ind w:firstLine="0"/>
        <w:rPr>
          <w:del w:id="1911" w:author="Autor"/>
          <w:lang w:val="en-US"/>
        </w:rPr>
      </w:pPr>
    </w:p>
    <w:p w14:paraId="0C5C5844" w14:textId="65FCC5F0" w:rsidR="00DB1522" w:rsidRPr="00DB1522" w:rsidDel="00E474A7" w:rsidRDefault="00DB1522" w:rsidP="00DE23F9">
      <w:pPr>
        <w:ind w:firstLine="0"/>
        <w:rPr>
          <w:del w:id="1912" w:author="Autor"/>
          <w:lang w:val="en-US"/>
        </w:rPr>
      </w:pPr>
      <w:del w:id="1913"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CalcResidue</w:delText>
        </w:r>
        <w:r w:rsidRPr="00DB1522" w:rsidDel="00E474A7">
          <w:rPr>
            <w:lang w:val="en-US"/>
          </w:rPr>
          <w:delText>(</w:delText>
        </w:r>
        <w:r w:rsidRPr="00DB1522" w:rsidDel="00E474A7">
          <w:rPr>
            <w:color w:val="001080"/>
            <w:lang w:val="en-US"/>
          </w:rPr>
          <w:delText>x</w:delText>
        </w:r>
        <w:r w:rsidRPr="00DB1522" w:rsidDel="00E474A7">
          <w:rPr>
            <w:lang w:val="en-US"/>
          </w:rPr>
          <w:delText>):</w:delText>
        </w:r>
      </w:del>
    </w:p>
    <w:p w14:paraId="4DB2EF49" w14:textId="486110E7" w:rsidR="00DB1522" w:rsidRPr="00DB1522" w:rsidDel="00E474A7" w:rsidRDefault="00DB1522" w:rsidP="00DE23F9">
      <w:pPr>
        <w:ind w:firstLine="0"/>
        <w:rPr>
          <w:del w:id="1914" w:author="Autor"/>
          <w:lang w:val="en-US"/>
        </w:rPr>
      </w:pPr>
      <w:del w:id="1915" w:author="Autor">
        <w:r w:rsidRPr="00DB1522" w:rsidDel="00E474A7">
          <w:rPr>
            <w:lang w:val="en-US"/>
          </w:rPr>
          <w:delText xml:space="preserve">            tcalc = </w:delText>
        </w:r>
        <w:r w:rsidRPr="00DB1522" w:rsidDel="00E474A7">
          <w:rPr>
            <w:color w:val="0000FF"/>
            <w:lang w:val="en-US"/>
          </w:rPr>
          <w:delText>self</w:delText>
        </w:r>
        <w:r w:rsidRPr="00DB1522" w:rsidDel="00E474A7">
          <w:rPr>
            <w:lang w:val="en-US"/>
          </w:rPr>
          <w:delText>.returnDeltaT(x[</w:delText>
        </w:r>
        <w:r w:rsidRPr="00DB1522" w:rsidDel="00E474A7">
          <w:rPr>
            <w:color w:val="09885A"/>
            <w:lang w:val="en-US"/>
          </w:rPr>
          <w:delText>0</w:delText>
        </w:r>
        <w:r w:rsidRPr="00DB1522" w:rsidDel="00E474A7">
          <w:rPr>
            <w:lang w:val="en-US"/>
          </w:rPr>
          <w:delText>], x[</w:delText>
        </w:r>
        <w:r w:rsidRPr="00DB1522" w:rsidDel="00E474A7">
          <w:rPr>
            <w:color w:val="09885A"/>
            <w:lang w:val="en-US"/>
          </w:rPr>
          <w:delText>1</w:delText>
        </w:r>
        <w:r w:rsidRPr="00DB1522" w:rsidDel="00E474A7">
          <w:rPr>
            <w:lang w:val="en-US"/>
          </w:rPr>
          <w:delText xml:space="preserve">], IDs, </w:delText>
        </w:r>
        <w:r w:rsidRPr="00DB1522" w:rsidDel="00E474A7">
          <w:rPr>
            <w:color w:val="A31515"/>
            <w:lang w:val="en-US"/>
          </w:rPr>
          <w:delText>'simple'</w:delText>
        </w:r>
        <w:r w:rsidRPr="00DB1522" w:rsidDel="00E474A7">
          <w:rPr>
            <w:lang w:val="en-US"/>
          </w:rPr>
          <w:delText>)</w:delText>
        </w:r>
      </w:del>
    </w:p>
    <w:p w14:paraId="6492A167" w14:textId="27A975D7" w:rsidR="00DB1522" w:rsidRPr="00DB1522" w:rsidDel="00E474A7" w:rsidRDefault="00DB1522" w:rsidP="00DE23F9">
      <w:pPr>
        <w:ind w:firstLine="0"/>
        <w:rPr>
          <w:del w:id="1916" w:author="Autor"/>
          <w:lang w:val="en-US"/>
        </w:rPr>
      </w:pPr>
      <w:del w:id="1917" w:author="Autor">
        <w:r w:rsidRPr="00DB1522" w:rsidDel="00E474A7">
          <w:rPr>
            <w:lang w:val="en-US"/>
          </w:rPr>
          <w:delText xml:space="preserve">            residue = np.sqrt(np.sum(((tcalc - MeasTimes) * weights / A)**</w:delText>
        </w:r>
        <w:r w:rsidRPr="00DB1522" w:rsidDel="00E474A7">
          <w:rPr>
            <w:color w:val="09885A"/>
            <w:lang w:val="en-US"/>
          </w:rPr>
          <w:delText>2</w:delText>
        </w:r>
        <w:r w:rsidRPr="00DB1522" w:rsidDel="00E474A7">
          <w:rPr>
            <w:lang w:val="en-US"/>
          </w:rPr>
          <w:delText>))</w:delText>
        </w:r>
      </w:del>
    </w:p>
    <w:p w14:paraId="6846DD1C" w14:textId="3433CEB8" w:rsidR="00DB1522" w:rsidRPr="00DB1522" w:rsidDel="00E474A7" w:rsidRDefault="00DB1522" w:rsidP="00DE23F9">
      <w:pPr>
        <w:ind w:firstLine="0"/>
        <w:rPr>
          <w:del w:id="1918" w:author="Autor"/>
          <w:lang w:val="en-US"/>
        </w:rPr>
      </w:pPr>
      <w:del w:id="1919" w:author="Autor">
        <w:r w:rsidRPr="00DB1522" w:rsidDel="00E474A7">
          <w:rPr>
            <w:lang w:val="en-US"/>
          </w:rPr>
          <w:delText xml:space="preserve">            f = np.log10(residue)</w:delText>
        </w:r>
      </w:del>
    </w:p>
    <w:p w14:paraId="019D5C35" w14:textId="428E31AD" w:rsidR="00DB1522" w:rsidRPr="00DB1522" w:rsidDel="00E474A7" w:rsidRDefault="00DB1522" w:rsidP="00DE23F9">
      <w:pPr>
        <w:ind w:firstLine="0"/>
        <w:rPr>
          <w:del w:id="1920" w:author="Autor"/>
          <w:lang w:val="en-US"/>
        </w:rPr>
      </w:pPr>
    </w:p>
    <w:p w14:paraId="0CE7195A" w14:textId="680E2FCF" w:rsidR="00DB1522" w:rsidRPr="00DB1522" w:rsidDel="00E474A7" w:rsidRDefault="00DB1522" w:rsidP="00DE23F9">
      <w:pPr>
        <w:ind w:firstLine="0"/>
        <w:rPr>
          <w:del w:id="1921" w:author="Autor"/>
          <w:lang w:val="en-US"/>
        </w:rPr>
      </w:pPr>
      <w:del w:id="1922"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f</w:delText>
        </w:r>
      </w:del>
    </w:p>
    <w:p w14:paraId="18C438BD" w14:textId="034CF840" w:rsidR="00DB1522" w:rsidRPr="00DB1522" w:rsidDel="00E474A7" w:rsidRDefault="00DB1522" w:rsidP="00DE23F9">
      <w:pPr>
        <w:ind w:firstLine="0"/>
        <w:rPr>
          <w:del w:id="1923" w:author="Autor"/>
          <w:lang w:val="en-US"/>
        </w:rPr>
      </w:pPr>
    </w:p>
    <w:p w14:paraId="3AC15BA0" w14:textId="11FDEBE6" w:rsidR="00DB1522" w:rsidRPr="00DB1522" w:rsidDel="00E474A7" w:rsidRDefault="00DB1522" w:rsidP="00DE23F9">
      <w:pPr>
        <w:ind w:firstLine="0"/>
        <w:rPr>
          <w:del w:id="1924" w:author="Autor"/>
          <w:lang w:val="en-US"/>
        </w:rPr>
      </w:pPr>
      <w:del w:id="1925" w:author="Autor">
        <w:r w:rsidRPr="00DB1522" w:rsidDel="00E474A7">
          <w:rPr>
            <w:lang w:val="en-US"/>
          </w:rPr>
          <w:delText xml:space="preserve">        </w:delText>
        </w:r>
        <w:r w:rsidRPr="00DB1522" w:rsidDel="00E474A7">
          <w:rPr>
            <w:color w:val="008000"/>
            <w:lang w:val="en-US"/>
          </w:rPr>
          <w:delText># options={"gtol": 1E-4}</w:delText>
        </w:r>
      </w:del>
    </w:p>
    <w:p w14:paraId="26E4EAB9" w14:textId="324A5163" w:rsidR="00DB1522" w:rsidRPr="00DB1522" w:rsidDel="00E474A7" w:rsidRDefault="00DB1522" w:rsidP="00DE23F9">
      <w:pPr>
        <w:ind w:firstLine="0"/>
        <w:rPr>
          <w:del w:id="1926" w:author="Autor"/>
          <w:lang w:val="en-US"/>
        </w:rPr>
      </w:pPr>
      <w:del w:id="1927" w:author="Autor">
        <w:r w:rsidRPr="00DB1522" w:rsidDel="00E474A7">
          <w:rPr>
            <w:lang w:val="en-US"/>
          </w:rPr>
          <w:delText xml:space="preserve">        bounds = [(-</w:delText>
        </w:r>
        <w:r w:rsidRPr="00DB1522" w:rsidDel="00E474A7">
          <w:rPr>
            <w:color w:val="09885A"/>
            <w:lang w:val="en-US"/>
          </w:rPr>
          <w:delText>0.01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.diameter * m.pi,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.diameter * m.pi),</w:delText>
        </w:r>
      </w:del>
    </w:p>
    <w:p w14:paraId="370D720E" w14:textId="6F2E8025" w:rsidR="00DB1522" w:rsidRPr="00DB1522" w:rsidDel="00E474A7" w:rsidRDefault="00DB1522" w:rsidP="00DE23F9">
      <w:pPr>
        <w:ind w:firstLine="0"/>
        <w:rPr>
          <w:del w:id="1928" w:author="Autor"/>
          <w:lang w:val="en-US"/>
        </w:rPr>
      </w:pPr>
      <w:del w:id="1929" w:author="Autor">
        <w:r w:rsidRPr="00DB1522" w:rsidDel="00E474A7">
          <w:rPr>
            <w:lang w:val="en-US"/>
          </w:rPr>
          <w:delText xml:space="preserve">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00FF"/>
            <w:lang w:val="en-US"/>
          </w:rPr>
          <w:delText>self</w:delText>
        </w:r>
        <w:r w:rsidRPr="00DB1522" w:rsidDel="00E474A7">
          <w:rPr>
            <w:lang w:val="en-US"/>
          </w:rPr>
          <w:delText xml:space="preserve">.height +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.SemiPerimeter)]</w:delText>
        </w:r>
      </w:del>
    </w:p>
    <w:p w14:paraId="19DD5B6E" w14:textId="168871F4" w:rsidR="00DB1522" w:rsidRPr="00DB1522" w:rsidDel="00E474A7" w:rsidRDefault="00DB1522" w:rsidP="00DE23F9">
      <w:pPr>
        <w:ind w:firstLine="0"/>
        <w:rPr>
          <w:del w:id="1930" w:author="Autor"/>
          <w:lang w:val="en-US"/>
        </w:rPr>
      </w:pPr>
      <w:del w:id="1931" w:author="Autor">
        <w:r w:rsidRPr="00DB1522" w:rsidDel="00E474A7">
          <w:rPr>
            <w:lang w:val="en-US"/>
          </w:rPr>
          <w:delText xml:space="preserve">        maxiter = </w:delText>
        </w:r>
        <w:r w:rsidRPr="00DB1522" w:rsidDel="00E474A7">
          <w:rPr>
            <w:color w:val="09885A"/>
            <w:lang w:val="en-US"/>
          </w:rPr>
          <w:delText>1000</w:delText>
        </w:r>
      </w:del>
    </w:p>
    <w:p w14:paraId="5C09445B" w14:textId="2897D568" w:rsidR="00DB1522" w:rsidRPr="00DB1522" w:rsidDel="00E474A7" w:rsidRDefault="00DB1522" w:rsidP="00DE23F9">
      <w:pPr>
        <w:ind w:firstLine="0"/>
        <w:rPr>
          <w:del w:id="1932" w:author="Autor"/>
          <w:lang w:val="en-US"/>
        </w:rPr>
      </w:pPr>
      <w:del w:id="1933" w:author="Autor">
        <w:r w:rsidRPr="00DB1522" w:rsidDel="00E474A7">
          <w:rPr>
            <w:lang w:val="en-US"/>
          </w:rPr>
          <w:delText xml:space="preserve">        polish = </w:delText>
        </w:r>
        <w:r w:rsidRPr="00DB1522" w:rsidDel="00E474A7">
          <w:rPr>
            <w:color w:val="0000FF"/>
            <w:lang w:val="en-US"/>
          </w:rPr>
          <w:delText>True</w:delText>
        </w:r>
      </w:del>
    </w:p>
    <w:p w14:paraId="6A903624" w14:textId="63E2D171" w:rsidR="00DB1522" w:rsidRPr="00DB1522" w:rsidDel="00E474A7" w:rsidRDefault="00DB1522" w:rsidP="00DE23F9">
      <w:pPr>
        <w:ind w:firstLine="0"/>
        <w:rPr>
          <w:del w:id="1934" w:author="Autor"/>
          <w:lang w:val="en-US"/>
        </w:rPr>
      </w:pPr>
    </w:p>
    <w:p w14:paraId="3979F02D" w14:textId="07EBF8F1" w:rsidR="00DB1522" w:rsidRPr="00DB1522" w:rsidDel="00E474A7" w:rsidRDefault="00DB1522" w:rsidP="00DE23F9">
      <w:pPr>
        <w:ind w:firstLine="0"/>
        <w:rPr>
          <w:del w:id="1935" w:author="Autor"/>
          <w:lang w:val="en-US"/>
        </w:rPr>
      </w:pPr>
      <w:del w:id="1936" w:author="Autor">
        <w:r w:rsidRPr="00DB1522" w:rsidDel="00E474A7">
          <w:rPr>
            <w:lang w:val="en-US"/>
          </w:rPr>
          <w:delText xml:space="preserve">        </w:delText>
        </w:r>
        <w:r w:rsidRPr="00DB1522" w:rsidDel="00E474A7">
          <w:rPr>
            <w:color w:val="A31515"/>
            <w:lang w:val="en-US"/>
          </w:rPr>
          <w:delText>"""</w:delText>
        </w:r>
      </w:del>
    </w:p>
    <w:p w14:paraId="15FFB3CF" w14:textId="2F02BC2D" w:rsidR="00DB1522" w:rsidRPr="00DB1522" w:rsidDel="00E474A7" w:rsidRDefault="00DB1522" w:rsidP="00DE23F9">
      <w:pPr>
        <w:ind w:firstLine="0"/>
        <w:rPr>
          <w:del w:id="1937" w:author="Autor"/>
          <w:lang w:val="en-US"/>
        </w:rPr>
      </w:pPr>
      <w:del w:id="1938" w:author="Autor">
        <w:r w:rsidRPr="00DB1522" w:rsidDel="00E474A7">
          <w:rPr>
            <w:color w:val="A31515"/>
            <w:lang w:val="en-US"/>
          </w:rPr>
          <w:delText xml:space="preserve">        res = opt.minimize(CalcResidue, x0, method='BFGS')</w:delText>
        </w:r>
      </w:del>
    </w:p>
    <w:p w14:paraId="0DA1CE4A" w14:textId="0A18E09C" w:rsidR="00DB1522" w:rsidRPr="00DB1522" w:rsidDel="00E474A7" w:rsidRDefault="00DB1522" w:rsidP="00DE23F9">
      <w:pPr>
        <w:ind w:firstLine="0"/>
        <w:rPr>
          <w:del w:id="1939" w:author="Autor"/>
          <w:lang w:val="en-US"/>
        </w:rPr>
      </w:pPr>
      <w:del w:id="1940" w:author="Autor">
        <w:r w:rsidRPr="00DB1522" w:rsidDel="00E474A7">
          <w:rPr>
            <w:color w:val="A31515"/>
            <w:lang w:val="en-US"/>
          </w:rPr>
          <w:delText xml:space="preserve">        """</w:delText>
        </w:r>
      </w:del>
    </w:p>
    <w:p w14:paraId="1373A84E" w14:textId="776D787E" w:rsidR="00DB1522" w:rsidRPr="00DB1522" w:rsidDel="00E474A7" w:rsidRDefault="00DB1522" w:rsidP="00DE23F9">
      <w:pPr>
        <w:ind w:firstLine="0"/>
        <w:rPr>
          <w:del w:id="1941" w:author="Autor"/>
          <w:lang w:val="en-US"/>
        </w:rPr>
      </w:pPr>
    </w:p>
    <w:p w14:paraId="570C6D62" w14:textId="676F40CC" w:rsidR="00DB1522" w:rsidRPr="00DB1522" w:rsidDel="00E474A7" w:rsidRDefault="00DB1522" w:rsidP="00DE23F9">
      <w:pPr>
        <w:ind w:firstLine="0"/>
        <w:rPr>
          <w:del w:id="1942" w:author="Autor"/>
          <w:lang w:val="en-US"/>
        </w:rPr>
      </w:pPr>
      <w:del w:id="1943" w:author="Autor">
        <w:r w:rsidRPr="00DB1522" w:rsidDel="00E474A7">
          <w:rPr>
            <w:lang w:val="en-US"/>
          </w:rPr>
          <w:delText xml:space="preserve">        res = opt.differential_evolution(CalcResidue, </w:delText>
        </w:r>
        <w:r w:rsidRPr="00DB1522" w:rsidDel="00E474A7">
          <w:rPr>
            <w:color w:val="001080"/>
            <w:lang w:val="en-US"/>
          </w:rPr>
          <w:delText>bounds</w:delText>
        </w:r>
        <w:r w:rsidRPr="00DB1522" w:rsidDel="00E474A7">
          <w:rPr>
            <w:lang w:val="en-US"/>
          </w:rPr>
          <w:delText xml:space="preserve">=bounds, </w:delText>
        </w:r>
        <w:r w:rsidRPr="00DB1522" w:rsidDel="00E474A7">
          <w:rPr>
            <w:color w:val="001080"/>
            <w:lang w:val="en-US"/>
          </w:rPr>
          <w:delText>maxiter</w:delText>
        </w:r>
        <w:r w:rsidRPr="00DB1522" w:rsidDel="00E474A7">
          <w:rPr>
            <w:lang w:val="en-US"/>
          </w:rPr>
          <w:delText xml:space="preserve">=maxiter, </w:delText>
        </w:r>
        <w:r w:rsidRPr="00DB1522" w:rsidDel="00E474A7">
          <w:rPr>
            <w:color w:val="001080"/>
            <w:lang w:val="en-US"/>
          </w:rPr>
          <w:delText>polish</w:delText>
        </w:r>
        <w:r w:rsidRPr="00DB1522" w:rsidDel="00E474A7">
          <w:rPr>
            <w:lang w:val="en-US"/>
          </w:rPr>
          <w:delText>=polish)</w:delText>
        </w:r>
      </w:del>
    </w:p>
    <w:p w14:paraId="12CD3986" w14:textId="3215C62D" w:rsidR="00DB1522" w:rsidRPr="00DB1522" w:rsidDel="00E474A7" w:rsidRDefault="00DB1522" w:rsidP="00DE23F9">
      <w:pPr>
        <w:ind w:firstLine="0"/>
        <w:rPr>
          <w:del w:id="1944" w:author="Autor"/>
          <w:lang w:val="en-US"/>
        </w:rPr>
      </w:pPr>
    </w:p>
    <w:p w14:paraId="662472E3" w14:textId="47D0CCD1" w:rsidR="00DB1522" w:rsidRPr="00702236" w:rsidDel="00E474A7" w:rsidRDefault="00DB1522" w:rsidP="00DE23F9">
      <w:pPr>
        <w:ind w:firstLine="0"/>
        <w:rPr>
          <w:del w:id="1945" w:author="Autor"/>
        </w:rPr>
      </w:pPr>
      <w:del w:id="1946" w:author="Autor">
        <w:r w:rsidRPr="00DB1522" w:rsidDel="00E474A7">
          <w:rPr>
            <w:lang w:val="en-US"/>
          </w:rPr>
          <w:delText xml:space="preserve">        </w:delText>
        </w:r>
        <w:r w:rsidRPr="00702236" w:rsidDel="00E474A7">
          <w:rPr>
            <w:color w:val="AF00DB"/>
          </w:rPr>
          <w:delText>return</w:delText>
        </w:r>
        <w:r w:rsidRPr="00702236" w:rsidDel="00E474A7">
          <w:delText xml:space="preserve"> res.get(</w:delText>
        </w:r>
        <w:r w:rsidRPr="00702236" w:rsidDel="00E474A7">
          <w:rPr>
            <w:color w:val="A31515"/>
          </w:rPr>
          <w:delText>"x"</w:delText>
        </w:r>
        <w:r w:rsidRPr="00702236" w:rsidDel="00E474A7">
          <w:delText>)</w:delText>
        </w:r>
      </w:del>
    </w:p>
    <w:p w14:paraId="1F586AEC" w14:textId="304E50D5" w:rsidR="00DB1522" w:rsidRPr="00702236" w:rsidDel="00E474A7" w:rsidRDefault="00DB1522" w:rsidP="00DE23F9">
      <w:pPr>
        <w:ind w:firstLine="0"/>
        <w:rPr>
          <w:del w:id="1947" w:author="Autor"/>
        </w:rPr>
      </w:pPr>
    </w:p>
    <w:p w14:paraId="1E0AAE43" w14:textId="4123AF57" w:rsidR="00DB1522" w:rsidRPr="00702236" w:rsidDel="00E474A7" w:rsidRDefault="00DB1522" w:rsidP="00DE23F9">
      <w:pPr>
        <w:ind w:firstLine="0"/>
        <w:rPr>
          <w:del w:id="1948" w:author="Autor"/>
        </w:rPr>
      </w:pPr>
      <w:del w:id="1949" w:author="Autor">
        <w:r w:rsidRPr="00702236" w:rsidDel="00E474A7">
          <w:delText xml:space="preserve">    </w:delText>
        </w:r>
        <w:r w:rsidRPr="00702236" w:rsidDel="00E474A7">
          <w:rPr>
            <w:color w:val="0000FF"/>
          </w:rPr>
          <w:delText>def</w:delText>
        </w:r>
        <w:r w:rsidRPr="00702236" w:rsidDel="00E474A7">
          <w:delText xml:space="preserve"> </w:delText>
        </w:r>
        <w:r w:rsidRPr="00702236" w:rsidDel="00E474A7">
          <w:rPr>
            <w:color w:val="795E26"/>
          </w:rPr>
          <w:delText>completeLocation</w:delText>
        </w:r>
        <w:r w:rsidRPr="00702236" w:rsidDel="00E474A7">
          <w:delText>(</w:delText>
        </w:r>
        <w:r w:rsidRPr="00702236" w:rsidDel="00E474A7">
          <w:rPr>
            <w:color w:val="001080"/>
          </w:rPr>
          <w:delText>self</w:delText>
        </w:r>
        <w:r w:rsidRPr="00702236" w:rsidDel="00E474A7">
          <w:delText xml:space="preserve">, </w:delText>
        </w:r>
        <w:r w:rsidRPr="00702236" w:rsidDel="00E474A7">
          <w:rPr>
            <w:color w:val="001080"/>
          </w:rPr>
          <w:delText>TimesToSensors</w:delText>
        </w:r>
        <w:r w:rsidRPr="00702236" w:rsidDel="00E474A7">
          <w:delText>):</w:delText>
        </w:r>
      </w:del>
    </w:p>
    <w:p w14:paraId="1ACC019B" w14:textId="1777845E" w:rsidR="00DB1522" w:rsidRPr="00DB1522" w:rsidDel="00E474A7" w:rsidRDefault="00DB1522" w:rsidP="00DE23F9">
      <w:pPr>
        <w:ind w:firstLine="0"/>
        <w:rPr>
          <w:del w:id="1950" w:author="Autor"/>
        </w:rPr>
      </w:pPr>
      <w:del w:id="1951" w:author="Autor">
        <w:r w:rsidRPr="00702236" w:rsidDel="00E474A7">
          <w:delText xml:space="preserve">        </w:delText>
        </w:r>
        <w:r w:rsidRPr="00DB1522" w:rsidDel="00E474A7">
          <w:rPr>
            <w:color w:val="008000"/>
          </w:rPr>
          <w:delText># Inicialização dos tempos acumulados</w:delText>
        </w:r>
      </w:del>
    </w:p>
    <w:p w14:paraId="1F6652CE" w14:textId="1E646E1B" w:rsidR="00DB1522" w:rsidRPr="00702236" w:rsidDel="00E474A7" w:rsidRDefault="00DB1522" w:rsidP="00DE23F9">
      <w:pPr>
        <w:ind w:firstLine="0"/>
        <w:rPr>
          <w:del w:id="1952" w:author="Autor"/>
          <w:lang w:val="en-US"/>
        </w:rPr>
      </w:pPr>
      <w:del w:id="1953" w:author="Autor">
        <w:r w:rsidRPr="00DB1522" w:rsidDel="00E474A7">
          <w:delText xml:space="preserve">        </w:delText>
        </w:r>
        <w:r w:rsidRPr="00702236" w:rsidDel="00E474A7">
          <w:rPr>
            <w:color w:val="008000"/>
            <w:lang w:val="en-US"/>
          </w:rPr>
          <w:delText># self.__initializeTimes()</w:delText>
        </w:r>
      </w:del>
    </w:p>
    <w:p w14:paraId="338364DB" w14:textId="0DE0C360" w:rsidR="00DB1522" w:rsidRPr="00702236" w:rsidDel="00E474A7" w:rsidRDefault="00DB1522" w:rsidP="00DE23F9">
      <w:pPr>
        <w:ind w:firstLine="0"/>
        <w:rPr>
          <w:del w:id="1954" w:author="Autor"/>
          <w:lang w:val="en-US"/>
        </w:rPr>
      </w:pPr>
    </w:p>
    <w:p w14:paraId="52C0EBFE" w14:textId="6C67B425" w:rsidR="00DB1522" w:rsidRPr="00DB1522" w:rsidDel="00E474A7" w:rsidRDefault="00DB1522" w:rsidP="00DE23F9">
      <w:pPr>
        <w:ind w:firstLine="0"/>
        <w:rPr>
          <w:del w:id="1955" w:author="Autor"/>
          <w:lang w:val="en-US"/>
        </w:rPr>
      </w:pPr>
      <w:del w:id="1956" w:author="Autor">
        <w:r w:rsidRPr="00702236" w:rsidDel="00E474A7">
          <w:rPr>
            <w:lang w:val="en-US"/>
          </w:rPr>
          <w:delText xml:space="preserve">        </w:delText>
        </w:r>
        <w:r w:rsidRPr="00DB1522" w:rsidDel="00E474A7">
          <w:rPr>
            <w:color w:val="008000"/>
            <w:lang w:val="en-US"/>
          </w:rPr>
          <w:delText>#x0 = self.__InitialKick(TimesToSensors)</w:delText>
        </w:r>
      </w:del>
    </w:p>
    <w:p w14:paraId="4E2A3F39" w14:textId="6176EEAB" w:rsidR="00DB1522" w:rsidRPr="00DB1522" w:rsidDel="00E474A7" w:rsidRDefault="00DB1522" w:rsidP="00DE23F9">
      <w:pPr>
        <w:ind w:firstLine="0"/>
        <w:rPr>
          <w:del w:id="1957" w:author="Autor"/>
          <w:lang w:val="en-US"/>
        </w:rPr>
      </w:pPr>
    </w:p>
    <w:p w14:paraId="45C84047" w14:textId="7C670803" w:rsidR="00DB1522" w:rsidRPr="00DB1522" w:rsidDel="00E474A7" w:rsidRDefault="00DB1522" w:rsidP="00DE23F9">
      <w:pPr>
        <w:ind w:firstLine="0"/>
        <w:rPr>
          <w:del w:id="1958" w:author="Autor"/>
          <w:lang w:val="en-US"/>
        </w:rPr>
      </w:pPr>
      <w:del w:id="1959" w:author="Autor">
        <w:r w:rsidRPr="00DB1522" w:rsidDel="00E474A7">
          <w:rPr>
            <w:lang w:val="en-US"/>
          </w:rPr>
          <w:delText xml:space="preserve">        data = </w:delText>
        </w:r>
        <w:r w:rsidRPr="00DB1522" w:rsidDel="00E474A7">
          <w:rPr>
            <w:color w:val="0000FF"/>
            <w:lang w:val="en-US"/>
          </w:rPr>
          <w:delText>self</w:delText>
        </w:r>
        <w:r w:rsidRPr="00DB1522" w:rsidDel="00E474A7">
          <w:rPr>
            <w:lang w:val="en-US"/>
          </w:rPr>
          <w:delText>.__orderMembers(TimesToSensors)</w:delText>
        </w:r>
      </w:del>
    </w:p>
    <w:p w14:paraId="2E56C414" w14:textId="2715CB90" w:rsidR="00DB1522" w:rsidRPr="00DB1522" w:rsidDel="00E474A7" w:rsidRDefault="00DB1522" w:rsidP="00DE23F9">
      <w:pPr>
        <w:ind w:firstLine="0"/>
        <w:rPr>
          <w:del w:id="1960" w:author="Autor"/>
          <w:lang w:val="en-US"/>
        </w:rPr>
      </w:pPr>
      <w:del w:id="1961" w:author="Autor">
        <w:r w:rsidRPr="00DB1522" w:rsidDel="00E474A7">
          <w:rPr>
            <w:lang w:val="en-US"/>
          </w:rPr>
          <w:delText xml:space="preserve">        (firstID, t0) = data[</w:delText>
        </w:r>
        <w:r w:rsidRPr="00DB1522" w:rsidDel="00E474A7">
          <w:rPr>
            <w:color w:val="09885A"/>
            <w:lang w:val="en-US"/>
          </w:rPr>
          <w:delText>0</w:delText>
        </w:r>
        <w:r w:rsidRPr="00DB1522" w:rsidDel="00E474A7">
          <w:rPr>
            <w:lang w:val="en-US"/>
          </w:rPr>
          <w:delText>]</w:delText>
        </w:r>
      </w:del>
    </w:p>
    <w:p w14:paraId="51ACF667" w14:textId="499CFF9F" w:rsidR="00DB1522" w:rsidRPr="00DB1522" w:rsidDel="00E474A7" w:rsidRDefault="00DB1522" w:rsidP="00DE23F9">
      <w:pPr>
        <w:ind w:firstLine="0"/>
        <w:rPr>
          <w:del w:id="1962" w:author="Autor"/>
          <w:lang w:val="en-US"/>
        </w:rPr>
      </w:pPr>
      <w:del w:id="1963" w:author="Autor">
        <w:r w:rsidRPr="00DB1522" w:rsidDel="00E474A7">
          <w:rPr>
            <w:lang w:val="en-US"/>
          </w:rPr>
          <w:delText xml:space="preserve">        IDs = []</w:delText>
        </w:r>
      </w:del>
    </w:p>
    <w:p w14:paraId="73759DAA" w14:textId="6169560F" w:rsidR="00DB1522" w:rsidRPr="00DB1522" w:rsidDel="00E474A7" w:rsidRDefault="00DB1522" w:rsidP="00DE23F9">
      <w:pPr>
        <w:ind w:firstLine="0"/>
        <w:rPr>
          <w:del w:id="1964" w:author="Autor"/>
          <w:lang w:val="en-US"/>
        </w:rPr>
      </w:pPr>
      <w:del w:id="1965" w:author="Autor">
        <w:r w:rsidRPr="00DB1522" w:rsidDel="00E474A7">
          <w:rPr>
            <w:lang w:val="en-US"/>
          </w:rPr>
          <w:delText xml:space="preserve">        MeasTimes = []</w:delText>
        </w:r>
      </w:del>
    </w:p>
    <w:p w14:paraId="022E7135" w14:textId="2117751D" w:rsidR="00DB1522" w:rsidRPr="00DB1522" w:rsidDel="00E474A7" w:rsidRDefault="00DB1522" w:rsidP="00DE23F9">
      <w:pPr>
        <w:ind w:firstLine="0"/>
        <w:rPr>
          <w:del w:id="1966" w:author="Autor"/>
          <w:lang w:val="en-US"/>
        </w:rPr>
      </w:pPr>
    </w:p>
    <w:p w14:paraId="4AB9A7D7" w14:textId="09BB6BF3" w:rsidR="00DB1522" w:rsidRPr="00DB1522" w:rsidDel="00E474A7" w:rsidRDefault="00DB1522" w:rsidP="00DE23F9">
      <w:pPr>
        <w:ind w:firstLine="0"/>
        <w:rPr>
          <w:del w:id="1967" w:author="Autor"/>
          <w:lang w:val="en-US"/>
        </w:rPr>
      </w:pPr>
      <w:del w:id="1968" w:author="Autor">
        <w:r w:rsidRPr="00DB1522" w:rsidDel="00E474A7">
          <w:rPr>
            <w:lang w:val="en-US"/>
          </w:rPr>
          <w:delText xml:space="preserve">        </w:delText>
        </w:r>
        <w:r w:rsidRPr="00DB1522" w:rsidDel="00E474A7">
          <w:rPr>
            <w:color w:val="AF00DB"/>
            <w:lang w:val="en-US"/>
          </w:rPr>
          <w:delText>for</w:delText>
        </w:r>
        <w:r w:rsidRPr="00DB1522" w:rsidDel="00E474A7">
          <w:rPr>
            <w:lang w:val="en-US"/>
          </w:rPr>
          <w:delText xml:space="preserve"> member </w:delText>
        </w:r>
        <w:r w:rsidRPr="00DB1522" w:rsidDel="00E474A7">
          <w:rPr>
            <w:color w:val="0000FF"/>
            <w:lang w:val="en-US"/>
          </w:rPr>
          <w:delText>in</w:delText>
        </w:r>
        <w:r w:rsidRPr="00DB1522" w:rsidDel="00E474A7">
          <w:rPr>
            <w:lang w:val="en-US"/>
          </w:rPr>
          <w:delText xml:space="preserve"> data:</w:delText>
        </w:r>
      </w:del>
    </w:p>
    <w:p w14:paraId="4F68B5AE" w14:textId="1E865D80" w:rsidR="00DB1522" w:rsidRPr="00DB1522" w:rsidDel="00E474A7" w:rsidRDefault="00DB1522" w:rsidP="00DE23F9">
      <w:pPr>
        <w:ind w:firstLine="0"/>
        <w:rPr>
          <w:del w:id="1969" w:author="Autor"/>
          <w:lang w:val="en-US"/>
        </w:rPr>
      </w:pPr>
      <w:del w:id="1970" w:author="Autor">
        <w:r w:rsidRPr="00DB1522" w:rsidDel="00E474A7">
          <w:rPr>
            <w:lang w:val="en-US"/>
          </w:rPr>
          <w:delText xml:space="preserve">            (ID, TOF) = member</w:delText>
        </w:r>
      </w:del>
    </w:p>
    <w:p w14:paraId="7F0EA521" w14:textId="42D89681" w:rsidR="00DB1522" w:rsidRPr="00DB1522" w:rsidDel="00E474A7" w:rsidRDefault="00DB1522" w:rsidP="00DE23F9">
      <w:pPr>
        <w:ind w:firstLine="0"/>
        <w:rPr>
          <w:del w:id="1971" w:author="Autor"/>
          <w:lang w:val="en-US"/>
        </w:rPr>
      </w:pPr>
      <w:del w:id="1972" w:author="Autor">
        <w:r w:rsidRPr="00DB1522" w:rsidDel="00E474A7">
          <w:rPr>
            <w:lang w:val="en-US"/>
          </w:rPr>
          <w:delText xml:space="preserve">            IDs.append(ID)</w:delText>
        </w:r>
      </w:del>
    </w:p>
    <w:p w14:paraId="6FE1E9C8" w14:textId="0858D400" w:rsidR="00DB1522" w:rsidRPr="00DB1522" w:rsidDel="00E474A7" w:rsidRDefault="00DB1522" w:rsidP="00DE23F9">
      <w:pPr>
        <w:ind w:firstLine="0"/>
        <w:rPr>
          <w:del w:id="1973" w:author="Autor"/>
          <w:lang w:val="en-US"/>
        </w:rPr>
      </w:pPr>
      <w:del w:id="1974" w:author="Autor">
        <w:r w:rsidRPr="00DB1522" w:rsidDel="00E474A7">
          <w:rPr>
            <w:lang w:val="en-US"/>
          </w:rPr>
          <w:delText xml:space="preserve">            MeasTimes.append(TOF - t0)</w:delText>
        </w:r>
      </w:del>
    </w:p>
    <w:p w14:paraId="48D2952B" w14:textId="52C9AD23" w:rsidR="00DB1522" w:rsidRPr="00DB1522" w:rsidDel="00E474A7" w:rsidRDefault="00DB1522" w:rsidP="00DE23F9">
      <w:pPr>
        <w:ind w:firstLine="0"/>
        <w:rPr>
          <w:del w:id="1975" w:author="Autor"/>
          <w:lang w:val="en-US"/>
        </w:rPr>
      </w:pPr>
    </w:p>
    <w:p w14:paraId="51B161AB" w14:textId="16BB98C1" w:rsidR="00DB1522" w:rsidRPr="00DB1522" w:rsidDel="00E474A7" w:rsidRDefault="00DB1522" w:rsidP="00DE23F9">
      <w:pPr>
        <w:ind w:firstLine="0"/>
        <w:rPr>
          <w:del w:id="1976" w:author="Autor"/>
          <w:lang w:val="en-US"/>
        </w:rPr>
      </w:pPr>
      <w:del w:id="1977" w:author="Autor">
        <w:r w:rsidRPr="00DB1522" w:rsidDel="00E474A7">
          <w:rPr>
            <w:lang w:val="en-US"/>
          </w:rPr>
          <w:delText xml:space="preserve">        MeasTimes = np.array(MeasTimes)</w:delText>
        </w:r>
      </w:del>
    </w:p>
    <w:p w14:paraId="1CFCCF2A" w14:textId="4CA457DC" w:rsidR="00DB1522" w:rsidRPr="00DB1522" w:rsidDel="00E474A7" w:rsidRDefault="00DB1522" w:rsidP="00DE23F9">
      <w:pPr>
        <w:ind w:firstLine="0"/>
        <w:rPr>
          <w:del w:id="1978" w:author="Autor"/>
          <w:lang w:val="en-US"/>
        </w:rPr>
      </w:pPr>
      <w:del w:id="1979" w:author="Autor">
        <w:r w:rsidRPr="00DB1522" w:rsidDel="00E474A7">
          <w:rPr>
            <w:lang w:val="en-US"/>
          </w:rPr>
          <w:delText xml:space="preserve">        gain = </w:delText>
        </w:r>
        <w:r w:rsidRPr="00DB1522" w:rsidDel="00E474A7">
          <w:rPr>
            <w:color w:val="09885A"/>
            <w:lang w:val="en-US"/>
          </w:rPr>
          <w:delText>10</w:delText>
        </w:r>
      </w:del>
    </w:p>
    <w:p w14:paraId="29A44345" w14:textId="7B102AD0" w:rsidR="00DB1522" w:rsidRPr="00DB1522" w:rsidDel="00E474A7" w:rsidRDefault="00DB1522" w:rsidP="00DE23F9">
      <w:pPr>
        <w:ind w:firstLine="0"/>
        <w:rPr>
          <w:del w:id="1980" w:author="Autor"/>
          <w:lang w:val="en-US"/>
        </w:rPr>
      </w:pPr>
      <w:del w:id="1981" w:author="Autor">
        <w:r w:rsidRPr="00DB1522" w:rsidDel="00E474A7">
          <w:rPr>
            <w:lang w:val="en-US"/>
          </w:rPr>
          <w:delText xml:space="preserve">        A = np.sqrt(</w:delText>
        </w:r>
        <w:r w:rsidRPr="00DB1522" w:rsidDel="00E474A7">
          <w:rPr>
            <w:color w:val="0000FF"/>
            <w:lang w:val="en-US"/>
          </w:rPr>
          <w:delText>self</w:delText>
        </w:r>
        <w:r w:rsidRPr="00DB1522" w:rsidDel="00E474A7">
          <w:rPr>
            <w:lang w:val="en-US"/>
          </w:rPr>
          <w:delText>.height**</w:delText>
        </w:r>
        <w:r w:rsidRPr="00DB1522" w:rsidDel="00E474A7">
          <w:rPr>
            <w:color w:val="09885A"/>
            <w:lang w:val="en-US"/>
          </w:rPr>
          <w:delText>2</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.diameter * np.pi / </w:delText>
        </w:r>
        <w:r w:rsidRPr="00DB1522" w:rsidDel="00E474A7">
          <w:rPr>
            <w:color w:val="09885A"/>
            <w:lang w:val="en-US"/>
          </w:rPr>
          <w:delText>2</w:delText>
        </w:r>
        <w:r w:rsidRPr="00DB1522" w:rsidDel="00E474A7">
          <w:rPr>
            <w:lang w:val="en-US"/>
          </w:rPr>
          <w:delText xml:space="preserve">)** </w:delText>
        </w:r>
        <w:r w:rsidRPr="00DB1522" w:rsidDel="00E474A7">
          <w:rPr>
            <w:color w:val="09885A"/>
            <w:lang w:val="en-US"/>
          </w:rPr>
          <w:delText>2</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.veloc</w:delText>
        </w:r>
      </w:del>
    </w:p>
    <w:p w14:paraId="1DB56CB5" w14:textId="22EA689B" w:rsidR="00DB1522" w:rsidRPr="00DB1522" w:rsidDel="00E474A7" w:rsidRDefault="00DB1522" w:rsidP="00DE23F9">
      <w:pPr>
        <w:ind w:firstLine="0"/>
        <w:rPr>
          <w:del w:id="1982" w:author="Autor"/>
          <w:lang w:val="en-US"/>
        </w:rPr>
      </w:pPr>
      <w:del w:id="1983" w:author="Autor">
        <w:r w:rsidRPr="00DB1522" w:rsidDel="00E474A7">
          <w:rPr>
            <w:lang w:val="en-US"/>
          </w:rPr>
          <w:delText xml:space="preserve">        weights = (MeasTimes - np.min(MeasTimes)) / A</w:delText>
        </w:r>
      </w:del>
    </w:p>
    <w:p w14:paraId="54182FE6" w14:textId="5F395AAB" w:rsidR="00DB1522" w:rsidRPr="00DB1522" w:rsidDel="00E474A7" w:rsidRDefault="00DB1522" w:rsidP="00DE23F9">
      <w:pPr>
        <w:ind w:firstLine="0"/>
        <w:rPr>
          <w:del w:id="1984" w:author="Autor"/>
          <w:lang w:val="en-US"/>
        </w:rPr>
      </w:pPr>
      <w:del w:id="1985" w:author="Autor">
        <w:r w:rsidRPr="00DB1522" w:rsidDel="00E474A7">
          <w:rPr>
            <w:lang w:val="en-US"/>
          </w:rPr>
          <w:delText xml:space="preserve">        weights = np.exp(-gain * weights)</w:delText>
        </w:r>
      </w:del>
    </w:p>
    <w:p w14:paraId="3EF263B8" w14:textId="36584D3B" w:rsidR="00DB1522" w:rsidRPr="00DB1522" w:rsidDel="00E474A7" w:rsidRDefault="00DB1522" w:rsidP="00DE23F9">
      <w:pPr>
        <w:ind w:firstLine="0"/>
        <w:rPr>
          <w:del w:id="1986" w:author="Autor"/>
          <w:lang w:val="en-US"/>
        </w:rPr>
      </w:pPr>
    </w:p>
    <w:p w14:paraId="73E86986" w14:textId="24F96EDD" w:rsidR="00DB1522" w:rsidRPr="00DB1522" w:rsidDel="00E474A7" w:rsidRDefault="00DB1522" w:rsidP="00DE23F9">
      <w:pPr>
        <w:ind w:firstLine="0"/>
        <w:rPr>
          <w:del w:id="1987" w:author="Autor"/>
          <w:lang w:val="en-US"/>
        </w:rPr>
      </w:pPr>
      <w:del w:id="1988" w:author="Autor">
        <w:r w:rsidRPr="00DB1522" w:rsidDel="00E474A7">
          <w:rPr>
            <w:lang w:val="en-US"/>
          </w:rPr>
          <w:delText xml:space="preserve">        </w:delText>
        </w:r>
        <w:r w:rsidRPr="00DB1522" w:rsidDel="00E474A7">
          <w:rPr>
            <w:color w:val="0000FF"/>
            <w:lang w:val="en-US"/>
          </w:rPr>
          <w:delText>def</w:delText>
        </w:r>
        <w:r w:rsidRPr="00DB1522" w:rsidDel="00E474A7">
          <w:rPr>
            <w:lang w:val="en-US"/>
          </w:rPr>
          <w:delText xml:space="preserve"> </w:delText>
        </w:r>
        <w:r w:rsidRPr="00DB1522" w:rsidDel="00E474A7">
          <w:rPr>
            <w:color w:val="795E26"/>
            <w:lang w:val="en-US"/>
          </w:rPr>
          <w:delText>CalcResidue</w:delText>
        </w:r>
        <w:r w:rsidRPr="00DB1522" w:rsidDel="00E474A7">
          <w:rPr>
            <w:lang w:val="en-US"/>
          </w:rPr>
          <w:delText>(</w:delText>
        </w:r>
        <w:r w:rsidRPr="00DB1522" w:rsidDel="00E474A7">
          <w:rPr>
            <w:color w:val="001080"/>
            <w:lang w:val="en-US"/>
          </w:rPr>
          <w:delText>x</w:delText>
        </w:r>
        <w:r w:rsidRPr="00DB1522" w:rsidDel="00E474A7">
          <w:rPr>
            <w:lang w:val="en-US"/>
          </w:rPr>
          <w:delText>):</w:delText>
        </w:r>
      </w:del>
    </w:p>
    <w:p w14:paraId="36253829" w14:textId="17E164C3" w:rsidR="00DB1522" w:rsidRPr="00DB1522" w:rsidDel="00E474A7" w:rsidRDefault="00DB1522" w:rsidP="00DE23F9">
      <w:pPr>
        <w:ind w:firstLine="0"/>
        <w:rPr>
          <w:del w:id="1989" w:author="Autor"/>
          <w:lang w:val="en-US"/>
        </w:rPr>
      </w:pPr>
      <w:del w:id="1990" w:author="Autor">
        <w:r w:rsidRPr="00DB1522" w:rsidDel="00E474A7">
          <w:rPr>
            <w:lang w:val="en-US"/>
          </w:rPr>
          <w:delText xml:space="preserve">            tcalc = </w:delText>
        </w:r>
        <w:r w:rsidRPr="00DB1522" w:rsidDel="00E474A7">
          <w:rPr>
            <w:color w:val="0000FF"/>
            <w:lang w:val="en-US"/>
          </w:rPr>
          <w:delText>self</w:delText>
        </w:r>
        <w:r w:rsidRPr="00DB1522" w:rsidDel="00E474A7">
          <w:rPr>
            <w:lang w:val="en-US"/>
          </w:rPr>
          <w:delText>.returnDeltaT(x[</w:delText>
        </w:r>
        <w:r w:rsidRPr="00DB1522" w:rsidDel="00E474A7">
          <w:rPr>
            <w:color w:val="09885A"/>
            <w:lang w:val="en-US"/>
          </w:rPr>
          <w:delText>0</w:delText>
        </w:r>
        <w:r w:rsidRPr="00DB1522" w:rsidDel="00E474A7">
          <w:rPr>
            <w:lang w:val="en-US"/>
          </w:rPr>
          <w:delText>], x[</w:delText>
        </w:r>
        <w:r w:rsidRPr="00DB1522" w:rsidDel="00E474A7">
          <w:rPr>
            <w:color w:val="09885A"/>
            <w:lang w:val="en-US"/>
          </w:rPr>
          <w:delText>1</w:delText>
        </w:r>
        <w:r w:rsidRPr="00DB1522" w:rsidDel="00E474A7">
          <w:rPr>
            <w:lang w:val="en-US"/>
          </w:rPr>
          <w:delText xml:space="preserve">], IDs, </w:delText>
        </w:r>
        <w:r w:rsidRPr="00DB1522" w:rsidDel="00E474A7">
          <w:rPr>
            <w:color w:val="A31515"/>
            <w:lang w:val="en-US"/>
          </w:rPr>
          <w:delText>'original'</w:delText>
        </w:r>
        <w:r w:rsidRPr="00DB1522" w:rsidDel="00E474A7">
          <w:rPr>
            <w:lang w:val="en-US"/>
          </w:rPr>
          <w:delText>)</w:delText>
        </w:r>
      </w:del>
    </w:p>
    <w:p w14:paraId="4CE847BF" w14:textId="4265F2AD" w:rsidR="00DB1522" w:rsidRPr="00DB1522" w:rsidDel="00E474A7" w:rsidRDefault="00DB1522" w:rsidP="00DE23F9">
      <w:pPr>
        <w:ind w:firstLine="0"/>
        <w:rPr>
          <w:del w:id="1991" w:author="Autor"/>
          <w:lang w:val="en-US"/>
        </w:rPr>
      </w:pPr>
      <w:del w:id="1992" w:author="Autor">
        <w:r w:rsidRPr="00DB1522" w:rsidDel="00E474A7">
          <w:rPr>
            <w:lang w:val="en-US"/>
          </w:rPr>
          <w:delText xml:space="preserve">            residue = np.sqrt(np.sum(((tcalc - MeasTimes) * weights / A)**</w:delText>
        </w:r>
        <w:r w:rsidRPr="00DB1522" w:rsidDel="00E474A7">
          <w:rPr>
            <w:color w:val="09885A"/>
            <w:lang w:val="en-US"/>
          </w:rPr>
          <w:delText>2</w:delText>
        </w:r>
        <w:r w:rsidRPr="00DB1522" w:rsidDel="00E474A7">
          <w:rPr>
            <w:lang w:val="en-US"/>
          </w:rPr>
          <w:delText>))</w:delText>
        </w:r>
      </w:del>
    </w:p>
    <w:p w14:paraId="061555D6" w14:textId="5C15FCD9" w:rsidR="00DB1522" w:rsidRPr="00DB1522" w:rsidDel="00E474A7" w:rsidRDefault="00DB1522" w:rsidP="00DE23F9">
      <w:pPr>
        <w:ind w:firstLine="0"/>
        <w:rPr>
          <w:del w:id="1993" w:author="Autor"/>
          <w:lang w:val="en-US"/>
        </w:rPr>
      </w:pPr>
      <w:del w:id="1994" w:author="Autor">
        <w:r w:rsidRPr="00DB1522" w:rsidDel="00E474A7">
          <w:rPr>
            <w:lang w:val="en-US"/>
          </w:rPr>
          <w:delText xml:space="preserve">            residue += </w:delText>
        </w:r>
        <w:r w:rsidRPr="00DB1522" w:rsidDel="00E474A7">
          <w:rPr>
            <w:color w:val="09885A"/>
            <w:lang w:val="en-US"/>
          </w:rPr>
          <w:delText>1E-10</w:delText>
        </w:r>
      </w:del>
    </w:p>
    <w:p w14:paraId="7B8AB859" w14:textId="42B3BC5B" w:rsidR="00DB1522" w:rsidRPr="00DB1522" w:rsidDel="00E474A7" w:rsidRDefault="00DB1522" w:rsidP="00DE23F9">
      <w:pPr>
        <w:ind w:firstLine="0"/>
        <w:rPr>
          <w:del w:id="1995" w:author="Autor"/>
          <w:lang w:val="en-US"/>
        </w:rPr>
      </w:pPr>
      <w:del w:id="1996" w:author="Autor">
        <w:r w:rsidRPr="00DB1522" w:rsidDel="00E474A7">
          <w:rPr>
            <w:lang w:val="en-US"/>
          </w:rPr>
          <w:delText xml:space="preserve">            f = np.log10(residue)</w:delText>
        </w:r>
      </w:del>
    </w:p>
    <w:p w14:paraId="13CF24B9" w14:textId="044DC1C9" w:rsidR="00DB1522" w:rsidRPr="00DB1522" w:rsidDel="00E474A7" w:rsidRDefault="00DB1522" w:rsidP="00DE23F9">
      <w:pPr>
        <w:ind w:firstLine="0"/>
        <w:rPr>
          <w:del w:id="1997" w:author="Autor"/>
          <w:lang w:val="en-US"/>
        </w:rPr>
      </w:pPr>
    </w:p>
    <w:p w14:paraId="0CC08063" w14:textId="19B9F06B" w:rsidR="00DB1522" w:rsidRPr="00DB1522" w:rsidDel="00E474A7" w:rsidRDefault="00DB1522" w:rsidP="00DE23F9">
      <w:pPr>
        <w:ind w:firstLine="0"/>
        <w:rPr>
          <w:del w:id="1998" w:author="Autor"/>
          <w:lang w:val="en-US"/>
        </w:rPr>
      </w:pPr>
      <w:del w:id="1999" w:author="Autor">
        <w:r w:rsidRPr="00DB1522" w:rsidDel="00E474A7">
          <w:rPr>
            <w:lang w:val="en-US"/>
          </w:rPr>
          <w:delText xml:space="preserve">            </w:delText>
        </w:r>
        <w:r w:rsidRPr="00DB1522" w:rsidDel="00E474A7">
          <w:rPr>
            <w:color w:val="AF00DB"/>
            <w:lang w:val="en-US"/>
          </w:rPr>
          <w:delText>return</w:delText>
        </w:r>
        <w:r w:rsidRPr="00DB1522" w:rsidDel="00E474A7">
          <w:rPr>
            <w:lang w:val="en-US"/>
          </w:rPr>
          <w:delText xml:space="preserve"> f</w:delText>
        </w:r>
      </w:del>
    </w:p>
    <w:p w14:paraId="500A0BC3" w14:textId="0D4905D3" w:rsidR="00DB1522" w:rsidRPr="00DB1522" w:rsidDel="00E474A7" w:rsidRDefault="00DB1522" w:rsidP="00DE23F9">
      <w:pPr>
        <w:ind w:firstLine="0"/>
        <w:rPr>
          <w:del w:id="2000" w:author="Autor"/>
          <w:lang w:val="en-US"/>
        </w:rPr>
      </w:pPr>
    </w:p>
    <w:p w14:paraId="2C7221B7" w14:textId="6BF4E647" w:rsidR="00DB1522" w:rsidRPr="00DB1522" w:rsidDel="00E474A7" w:rsidRDefault="00DB1522" w:rsidP="00DE23F9">
      <w:pPr>
        <w:ind w:firstLine="0"/>
        <w:rPr>
          <w:del w:id="2001" w:author="Autor"/>
          <w:lang w:val="en-US"/>
        </w:rPr>
      </w:pPr>
      <w:del w:id="2002" w:author="Autor">
        <w:r w:rsidRPr="00DB1522" w:rsidDel="00E474A7">
          <w:rPr>
            <w:lang w:val="en-US"/>
          </w:rPr>
          <w:delText xml:space="preserve">        </w:delText>
        </w:r>
        <w:r w:rsidRPr="00DB1522" w:rsidDel="00E474A7">
          <w:rPr>
            <w:color w:val="008000"/>
            <w:lang w:val="en-US"/>
          </w:rPr>
          <w:delText># options={"gtol": 1E-4}</w:delText>
        </w:r>
      </w:del>
    </w:p>
    <w:p w14:paraId="31843635" w14:textId="343A9F44" w:rsidR="00DB1522" w:rsidRPr="00DB1522" w:rsidDel="00E474A7" w:rsidRDefault="00DB1522" w:rsidP="00DE23F9">
      <w:pPr>
        <w:ind w:firstLine="0"/>
        <w:rPr>
          <w:del w:id="2003" w:author="Autor"/>
          <w:lang w:val="en-US"/>
        </w:rPr>
      </w:pPr>
      <w:del w:id="2004" w:author="Autor">
        <w:r w:rsidRPr="00DB1522" w:rsidDel="00E474A7">
          <w:rPr>
            <w:lang w:val="en-US"/>
          </w:rPr>
          <w:delText xml:space="preserve">        bounds = [(-</w:delText>
        </w:r>
        <w:r w:rsidRPr="00DB1522" w:rsidDel="00E474A7">
          <w:rPr>
            <w:color w:val="09885A"/>
            <w:lang w:val="en-US"/>
          </w:rPr>
          <w:delText>0.01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.diameter * m.pi,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.diameter * m.pi),</w:delText>
        </w:r>
      </w:del>
    </w:p>
    <w:p w14:paraId="38206918" w14:textId="2DCD1619" w:rsidR="00DB1522" w:rsidRPr="00DB1522" w:rsidDel="00E474A7" w:rsidRDefault="00DB1522" w:rsidP="00DE23F9">
      <w:pPr>
        <w:ind w:firstLine="0"/>
        <w:rPr>
          <w:del w:id="2005" w:author="Autor"/>
          <w:lang w:val="en-US"/>
        </w:rPr>
      </w:pPr>
      <w:del w:id="2006" w:author="Autor">
        <w:r w:rsidRPr="00DB1522" w:rsidDel="00E474A7">
          <w:rPr>
            <w:lang w:val="en-US"/>
          </w:rPr>
          <w:delText xml:space="preserve">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 xml:space="preserve">.SemiPerimeter, </w:delText>
        </w:r>
        <w:r w:rsidRPr="00DB1522" w:rsidDel="00E474A7">
          <w:rPr>
            <w:color w:val="0000FF"/>
            <w:lang w:val="en-US"/>
          </w:rPr>
          <w:delText>self</w:delText>
        </w:r>
        <w:r w:rsidRPr="00DB1522" w:rsidDel="00E474A7">
          <w:rPr>
            <w:lang w:val="en-US"/>
          </w:rPr>
          <w:delText xml:space="preserve">.height + </w:delText>
        </w:r>
        <w:r w:rsidRPr="00DB1522" w:rsidDel="00E474A7">
          <w:rPr>
            <w:color w:val="09885A"/>
            <w:lang w:val="en-US"/>
          </w:rPr>
          <w:delText>1.01</w:delText>
        </w:r>
        <w:r w:rsidRPr="00DB1522" w:rsidDel="00E474A7">
          <w:rPr>
            <w:lang w:val="en-US"/>
          </w:rPr>
          <w:delText xml:space="preserve"> * </w:delText>
        </w:r>
        <w:r w:rsidRPr="00DB1522" w:rsidDel="00E474A7">
          <w:rPr>
            <w:color w:val="0000FF"/>
            <w:lang w:val="en-US"/>
          </w:rPr>
          <w:delText>self</w:delText>
        </w:r>
        <w:r w:rsidRPr="00DB1522" w:rsidDel="00E474A7">
          <w:rPr>
            <w:lang w:val="en-US"/>
          </w:rPr>
          <w:delText>.SemiPerimeter)]</w:delText>
        </w:r>
      </w:del>
    </w:p>
    <w:p w14:paraId="4E6C8F64" w14:textId="7646B40C" w:rsidR="00DB1522" w:rsidRPr="00DB1522" w:rsidDel="00E474A7" w:rsidRDefault="00DB1522" w:rsidP="00DE23F9">
      <w:pPr>
        <w:ind w:firstLine="0"/>
        <w:rPr>
          <w:del w:id="2007" w:author="Autor"/>
          <w:lang w:val="en-US"/>
        </w:rPr>
      </w:pPr>
      <w:del w:id="2008" w:author="Autor">
        <w:r w:rsidRPr="00DB1522" w:rsidDel="00E474A7">
          <w:rPr>
            <w:lang w:val="en-US"/>
          </w:rPr>
          <w:delText xml:space="preserve">        maxiter = </w:delText>
        </w:r>
        <w:r w:rsidRPr="00DB1522" w:rsidDel="00E474A7">
          <w:rPr>
            <w:color w:val="09885A"/>
            <w:lang w:val="en-US"/>
          </w:rPr>
          <w:delText>1500</w:delText>
        </w:r>
      </w:del>
    </w:p>
    <w:p w14:paraId="35C5C8B8" w14:textId="4F3E2DC3" w:rsidR="00DB1522" w:rsidRPr="00DB1522" w:rsidDel="00E474A7" w:rsidRDefault="00DB1522" w:rsidP="00DE23F9">
      <w:pPr>
        <w:ind w:firstLine="0"/>
        <w:rPr>
          <w:del w:id="2009" w:author="Autor"/>
          <w:lang w:val="en-US"/>
        </w:rPr>
      </w:pPr>
      <w:del w:id="2010" w:author="Autor">
        <w:r w:rsidRPr="00DB1522" w:rsidDel="00E474A7">
          <w:rPr>
            <w:lang w:val="en-US"/>
          </w:rPr>
          <w:delText xml:space="preserve">        polish = </w:delText>
        </w:r>
        <w:r w:rsidRPr="00DB1522" w:rsidDel="00E474A7">
          <w:rPr>
            <w:color w:val="0000FF"/>
            <w:lang w:val="en-US"/>
          </w:rPr>
          <w:delText>False</w:delText>
        </w:r>
      </w:del>
    </w:p>
    <w:p w14:paraId="7FB20911" w14:textId="1F6E74AC" w:rsidR="00DB1522" w:rsidRPr="00DB1522" w:rsidDel="00E474A7" w:rsidRDefault="00DB1522" w:rsidP="00DE23F9">
      <w:pPr>
        <w:ind w:firstLine="0"/>
        <w:rPr>
          <w:del w:id="2011" w:author="Autor"/>
          <w:lang w:val="en-US"/>
        </w:rPr>
      </w:pPr>
    </w:p>
    <w:p w14:paraId="6C12C34A" w14:textId="13FB463F" w:rsidR="00DB1522" w:rsidRPr="00DB1522" w:rsidDel="00E474A7" w:rsidRDefault="00DB1522" w:rsidP="00DE23F9">
      <w:pPr>
        <w:ind w:firstLine="0"/>
        <w:rPr>
          <w:del w:id="2012" w:author="Autor"/>
          <w:lang w:val="en-US"/>
        </w:rPr>
      </w:pPr>
      <w:del w:id="2013" w:author="Autor">
        <w:r w:rsidRPr="00DB1522" w:rsidDel="00E474A7">
          <w:rPr>
            <w:lang w:val="en-US"/>
          </w:rPr>
          <w:delText xml:space="preserve">        res = opt.differential_evolution(CalcResidue, </w:delText>
        </w:r>
        <w:r w:rsidRPr="00DB1522" w:rsidDel="00E474A7">
          <w:rPr>
            <w:color w:val="001080"/>
            <w:lang w:val="en-US"/>
          </w:rPr>
          <w:delText>bounds</w:delText>
        </w:r>
        <w:r w:rsidRPr="00DB1522" w:rsidDel="00E474A7">
          <w:rPr>
            <w:lang w:val="en-US"/>
          </w:rPr>
          <w:delText xml:space="preserve">=bounds, </w:delText>
        </w:r>
        <w:r w:rsidRPr="00DB1522" w:rsidDel="00E474A7">
          <w:rPr>
            <w:color w:val="001080"/>
            <w:lang w:val="en-US"/>
          </w:rPr>
          <w:delText>maxiter</w:delText>
        </w:r>
        <w:r w:rsidRPr="00DB1522" w:rsidDel="00E474A7">
          <w:rPr>
            <w:lang w:val="en-US"/>
          </w:rPr>
          <w:delText xml:space="preserve">=maxiter, </w:delText>
        </w:r>
        <w:r w:rsidRPr="00DB1522" w:rsidDel="00E474A7">
          <w:rPr>
            <w:color w:val="001080"/>
            <w:lang w:val="en-US"/>
          </w:rPr>
          <w:delText>polish</w:delText>
        </w:r>
        <w:r w:rsidRPr="00DB1522" w:rsidDel="00E474A7">
          <w:rPr>
            <w:lang w:val="en-US"/>
          </w:rPr>
          <w:delText xml:space="preserve">=polish, </w:delText>
        </w:r>
        <w:r w:rsidRPr="00DB1522" w:rsidDel="00E474A7">
          <w:rPr>
            <w:color w:val="001080"/>
            <w:lang w:val="en-US"/>
          </w:rPr>
          <w:delText>disp</w:delText>
        </w:r>
        <w:r w:rsidRPr="00DB1522" w:rsidDel="00E474A7">
          <w:rPr>
            <w:lang w:val="en-US"/>
          </w:rPr>
          <w:delText>=</w:delText>
        </w:r>
        <w:r w:rsidRPr="00DB1522" w:rsidDel="00E474A7">
          <w:rPr>
            <w:color w:val="0000FF"/>
            <w:lang w:val="en-US"/>
          </w:rPr>
          <w:delText>False</w:delText>
        </w:r>
        <w:r w:rsidRPr="00DB1522" w:rsidDel="00E474A7">
          <w:rPr>
            <w:lang w:val="en-US"/>
          </w:rPr>
          <w:delText>)</w:delText>
        </w:r>
      </w:del>
    </w:p>
    <w:p w14:paraId="26DAE04D" w14:textId="29C2AA31" w:rsidR="00DB1522" w:rsidRPr="00DB1522" w:rsidDel="00E474A7" w:rsidRDefault="00DB1522" w:rsidP="00DE23F9">
      <w:pPr>
        <w:ind w:firstLine="0"/>
        <w:rPr>
          <w:del w:id="2014" w:author="Autor"/>
          <w:lang w:val="en-US"/>
        </w:rPr>
      </w:pPr>
    </w:p>
    <w:p w14:paraId="35DBAB89" w14:textId="40C55FE6" w:rsidR="00DB1522" w:rsidRPr="00DB1522" w:rsidDel="00E474A7" w:rsidRDefault="00DB1522" w:rsidP="00DE23F9">
      <w:pPr>
        <w:ind w:firstLine="0"/>
        <w:rPr>
          <w:del w:id="2015" w:author="Autor"/>
        </w:rPr>
      </w:pPr>
      <w:del w:id="2016" w:author="Autor">
        <w:r w:rsidRPr="00DB1522" w:rsidDel="00E474A7">
          <w:rPr>
            <w:lang w:val="en-US"/>
          </w:rPr>
          <w:delText xml:space="preserve">        </w:delText>
        </w:r>
        <w:r w:rsidRPr="00DB1522" w:rsidDel="00E474A7">
          <w:rPr>
            <w:color w:val="008000"/>
          </w:rPr>
          <w:delText># print(res)  # - Resultado da otimização</w:delText>
        </w:r>
      </w:del>
    </w:p>
    <w:p w14:paraId="47507E23" w14:textId="6EFCBEF6" w:rsidR="00DB1522" w:rsidRPr="00DB1522" w:rsidDel="00E474A7" w:rsidRDefault="00DB1522" w:rsidP="00DE23F9">
      <w:pPr>
        <w:ind w:firstLine="0"/>
        <w:rPr>
          <w:del w:id="2017" w:author="Autor"/>
        </w:rPr>
      </w:pPr>
    </w:p>
    <w:p w14:paraId="7603D69C" w14:textId="2309AFA9" w:rsidR="00DB1522" w:rsidRPr="00DB1522" w:rsidDel="00E474A7" w:rsidRDefault="00DB1522" w:rsidP="00DE23F9">
      <w:pPr>
        <w:ind w:firstLine="0"/>
        <w:rPr>
          <w:del w:id="2018" w:author="Autor"/>
        </w:rPr>
      </w:pPr>
      <w:del w:id="2019" w:author="Autor">
        <w:r w:rsidRPr="00DB1522" w:rsidDel="00E474A7">
          <w:delText xml:space="preserve">        </w:delText>
        </w:r>
        <w:r w:rsidRPr="00DB1522" w:rsidDel="00E474A7">
          <w:rPr>
            <w:color w:val="008000"/>
          </w:rPr>
          <w:delText># self.__printTimes()</w:delText>
        </w:r>
      </w:del>
    </w:p>
    <w:p w14:paraId="0C4D0CF8" w14:textId="45A49C7E" w:rsidR="00DB1522" w:rsidRPr="00DB1522" w:rsidDel="00E474A7" w:rsidRDefault="00DB1522" w:rsidP="00DE23F9">
      <w:pPr>
        <w:ind w:firstLine="0"/>
        <w:rPr>
          <w:del w:id="2020" w:author="Autor"/>
        </w:rPr>
      </w:pPr>
    </w:p>
    <w:p w14:paraId="02F747F6" w14:textId="45914202" w:rsidR="00DB1522" w:rsidRPr="00DB1522" w:rsidDel="00E474A7" w:rsidRDefault="00DB1522" w:rsidP="00DE23F9">
      <w:pPr>
        <w:ind w:firstLine="0"/>
        <w:rPr>
          <w:del w:id="2021" w:author="Autor"/>
        </w:rPr>
      </w:pPr>
      <w:del w:id="2022" w:author="Autor">
        <w:r w:rsidRPr="00DB1522" w:rsidDel="00E474A7">
          <w:delText xml:space="preserve">        </w:delText>
        </w:r>
        <w:r w:rsidRPr="00DB1522" w:rsidDel="00E474A7">
          <w:rPr>
            <w:color w:val="AF00DB"/>
          </w:rPr>
          <w:delText>return</w:delText>
        </w:r>
        <w:r w:rsidRPr="00DB1522" w:rsidDel="00E474A7">
          <w:delText xml:space="preserve"> res.get(</w:delText>
        </w:r>
        <w:r w:rsidRPr="00DB1522" w:rsidDel="00E474A7">
          <w:rPr>
            <w:color w:val="A31515"/>
          </w:rPr>
          <w:delText>"x"</w:delText>
        </w:r>
        <w:r w:rsidRPr="00DB1522" w:rsidDel="00E474A7">
          <w:delText>)</w:delText>
        </w:r>
      </w:del>
    </w:p>
    <w:p w14:paraId="63904EE1" w14:textId="709E1C97" w:rsidR="00DB1522" w:rsidRPr="00DB1522" w:rsidDel="00E474A7" w:rsidRDefault="00DB1522" w:rsidP="00DE23F9">
      <w:pPr>
        <w:ind w:firstLine="0"/>
        <w:rPr>
          <w:del w:id="2023" w:author="Autor"/>
        </w:rPr>
      </w:pPr>
    </w:p>
    <w:p w14:paraId="73058A0A" w14:textId="77777777" w:rsidR="00943679" w:rsidRPr="00C80C70" w:rsidRDefault="00943679" w:rsidP="00DE23F9">
      <w:pPr>
        <w:ind w:firstLine="0"/>
        <w:rPr>
          <w:lang w:val="en-US"/>
        </w:rPr>
      </w:pPr>
    </w:p>
    <w:sectPr w:rsidR="00943679" w:rsidRPr="00C80C70" w:rsidSect="006A34A0">
      <w:headerReference w:type="default" r:id="rId81"/>
      <w:footerReference w:type="default" r:id="rId82"/>
      <w:headerReference w:type="first" r:id="rId83"/>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D16CA0" w:rsidRDefault="00D16CA0">
      <w:pPr>
        <w:pStyle w:val="Textodecomentrio"/>
      </w:pPr>
      <w:r>
        <w:rPr>
          <w:rStyle w:val="Refdecomentrio"/>
        </w:rPr>
        <w:annotationRef/>
      </w:r>
      <w:r>
        <w:t>O resumo é escrito em parágrafo único.</w:t>
      </w:r>
    </w:p>
  </w:comment>
  <w:comment w:id="7" w:author="Autor" w:initials="A">
    <w:p w14:paraId="03ADCCBB" w14:textId="659715C9" w:rsidR="00D16CA0" w:rsidRDefault="00D16CA0" w:rsidP="00EF7C26">
      <w:pPr>
        <w:pStyle w:val="Textodecomentrio"/>
        <w:ind w:firstLine="0"/>
      </w:pPr>
      <w:r>
        <w:rPr>
          <w:rStyle w:val="Refdecomentrio"/>
        </w:rPr>
        <w:annotationRef/>
      </w:r>
    </w:p>
  </w:comment>
  <w:comment w:id="8" w:author="Autor" w:initials="A">
    <w:p w14:paraId="3D93DA35" w14:textId="77777777" w:rsidR="00D16CA0" w:rsidRDefault="00D16CA0">
      <w:pPr>
        <w:pStyle w:val="Textodecomentrio"/>
      </w:pPr>
      <w:r>
        <w:rPr>
          <w:rStyle w:val="Refdecomentrio"/>
        </w:rPr>
        <w:annotationRef/>
      </w:r>
      <w:r>
        <w:t>Não seria ‘não destrutivo’?</w:t>
      </w:r>
    </w:p>
  </w:comment>
  <w:comment w:id="9" w:author="Autor" w:initials="A">
    <w:p w14:paraId="6C26E68A" w14:textId="77777777" w:rsidR="00D16CA0" w:rsidRDefault="00D16CA0">
      <w:pPr>
        <w:pStyle w:val="Textodecomentrio"/>
      </w:pPr>
      <w:r>
        <w:rPr>
          <w:rStyle w:val="Refdecomentrio"/>
        </w:rPr>
        <w:annotationRef/>
      </w:r>
      <w:r>
        <w:t>ok</w:t>
      </w:r>
    </w:p>
  </w:comment>
  <w:comment w:id="10" w:author="Autor" w:initials="A">
    <w:p w14:paraId="2B671A52" w14:textId="77777777" w:rsidR="00D16CA0" w:rsidRDefault="00D16CA0">
      <w:pPr>
        <w:pStyle w:val="Textodecomentrio"/>
      </w:pPr>
      <w:r>
        <w:rPr>
          <w:rStyle w:val="Refdecomentrio"/>
        </w:rPr>
        <w:annotationRef/>
      </w:r>
      <w:r>
        <w:t>analisam</w:t>
      </w:r>
    </w:p>
  </w:comment>
  <w:comment w:id="11" w:author="Autor" w:initials="A">
    <w:p w14:paraId="2D697BB4" w14:textId="77777777" w:rsidR="00D16CA0" w:rsidRDefault="00D16CA0" w:rsidP="00EF7C26">
      <w:pPr>
        <w:pStyle w:val="Textodecomentrio"/>
      </w:pPr>
      <w:r>
        <w:rPr>
          <w:rStyle w:val="Refdecomentrio"/>
        </w:rPr>
        <w:annotationRef/>
      </w:r>
      <w:r>
        <w:t>ok</w:t>
      </w:r>
    </w:p>
  </w:comment>
  <w:comment w:id="13" w:author="Autor" w:initials="A">
    <w:p w14:paraId="2E26C71E" w14:textId="77777777" w:rsidR="00D16CA0" w:rsidRDefault="00D16CA0">
      <w:pPr>
        <w:pStyle w:val="Textodecomentrio"/>
      </w:pPr>
      <w:r>
        <w:rPr>
          <w:rStyle w:val="Refdecomentrio"/>
        </w:rPr>
        <w:annotationRef/>
      </w:r>
      <w:r>
        <w:t>Faltam referências para os dados apresentados</w:t>
      </w:r>
    </w:p>
  </w:comment>
  <w:comment w:id="18" w:author="Autor" w:initials="A">
    <w:p w14:paraId="20B18997" w14:textId="77777777" w:rsidR="00D16CA0" w:rsidRDefault="00D16CA0">
      <w:pPr>
        <w:pStyle w:val="Textodecomentrio"/>
      </w:pPr>
      <w:r>
        <w:rPr>
          <w:rStyle w:val="Refdecomentrio"/>
        </w:rPr>
        <w:annotationRef/>
      </w:r>
      <w:r>
        <w:t>Empregadas (estruturas)</w:t>
      </w:r>
    </w:p>
  </w:comment>
  <w:comment w:id="19" w:author="Autor" w:initials="A">
    <w:p w14:paraId="55F82877" w14:textId="77777777" w:rsidR="00D16CA0" w:rsidRDefault="00D16CA0">
      <w:pPr>
        <w:pStyle w:val="Textodecomentrio"/>
      </w:pPr>
      <w:r>
        <w:rPr>
          <w:rStyle w:val="Refdecomentrio"/>
        </w:rPr>
        <w:annotationRef/>
      </w:r>
      <w:r>
        <w:t>ok</w:t>
      </w:r>
    </w:p>
  </w:comment>
  <w:comment w:id="20" w:author="Autor" w:initials="A">
    <w:p w14:paraId="2C35496E" w14:textId="77777777" w:rsidR="00D16CA0" w:rsidRDefault="00D16CA0">
      <w:pPr>
        <w:pStyle w:val="Textodecomentrio"/>
      </w:pPr>
      <w:r>
        <w:rPr>
          <w:rStyle w:val="Refdecomentrio"/>
        </w:rPr>
        <w:annotationRef/>
      </w:r>
      <w:r>
        <w:t>Fabricação, esses...</w:t>
      </w:r>
    </w:p>
  </w:comment>
  <w:comment w:id="21" w:author="Autor" w:initials="A">
    <w:p w14:paraId="134EBF87" w14:textId="77777777" w:rsidR="00D16CA0" w:rsidRDefault="00D16CA0">
      <w:pPr>
        <w:pStyle w:val="Textodecomentrio"/>
      </w:pPr>
      <w:r>
        <w:rPr>
          <w:rStyle w:val="Refdecomentrio"/>
        </w:rPr>
        <w:annotationRef/>
      </w:r>
      <w:r>
        <w:t>ok</w:t>
      </w:r>
    </w:p>
  </w:comment>
  <w:comment w:id="22" w:author="Autor" w:initials="A">
    <w:p w14:paraId="4F166B38" w14:textId="77777777" w:rsidR="00D16CA0" w:rsidRDefault="00D16CA0" w:rsidP="00EF7C26">
      <w:pPr>
        <w:pStyle w:val="Textodecomentrio"/>
        <w:ind w:firstLine="0"/>
      </w:pPr>
      <w:r>
        <w:rPr>
          <w:rStyle w:val="Refdecomentrio"/>
        </w:rPr>
        <w:annotationRef/>
      </w:r>
      <w:r>
        <w:t>a operação</w:t>
      </w:r>
    </w:p>
  </w:comment>
  <w:comment w:id="23" w:author="Autor" w:initials="A">
    <w:p w14:paraId="2A1C20A2" w14:textId="77777777" w:rsidR="00D16CA0" w:rsidRDefault="00D16CA0">
      <w:pPr>
        <w:pStyle w:val="Textodecomentrio"/>
      </w:pPr>
      <w:r>
        <w:rPr>
          <w:rStyle w:val="Refdecomentrio"/>
        </w:rPr>
        <w:annotationRef/>
      </w:r>
      <w:r>
        <w:t>ok</w:t>
      </w:r>
    </w:p>
  </w:comment>
  <w:comment w:id="24" w:author="Autor" w:initials="A">
    <w:p w14:paraId="141C9FCD" w14:textId="77777777" w:rsidR="00D16CA0" w:rsidRDefault="00D16CA0">
      <w:pPr>
        <w:pStyle w:val="Textodecomentrio"/>
      </w:pPr>
      <w:r>
        <w:rPr>
          <w:rStyle w:val="Refdecomentrio"/>
        </w:rPr>
        <w:annotationRef/>
      </w:r>
      <w:r>
        <w:t>Fato de que essas</w:t>
      </w:r>
    </w:p>
  </w:comment>
  <w:comment w:id="25" w:author="Autor" w:initials="A">
    <w:p w14:paraId="292B30C0" w14:textId="77777777" w:rsidR="00D16CA0" w:rsidRDefault="00D16CA0">
      <w:pPr>
        <w:pStyle w:val="Textodecomentrio"/>
      </w:pPr>
      <w:r>
        <w:rPr>
          <w:rStyle w:val="Refdecomentrio"/>
        </w:rPr>
        <w:annotationRef/>
      </w:r>
      <w:r>
        <w:t>ok</w:t>
      </w:r>
    </w:p>
  </w:comment>
  <w:comment w:id="26" w:author="Autor" w:initials="A">
    <w:p w14:paraId="78F9EED8" w14:textId="77777777" w:rsidR="00D16CA0" w:rsidRDefault="00D16CA0">
      <w:pPr>
        <w:pStyle w:val="Textodecomentrio"/>
      </w:pPr>
      <w:r>
        <w:rPr>
          <w:rStyle w:val="Refdecomentrio"/>
        </w:rPr>
        <w:annotationRef/>
      </w:r>
      <w:r>
        <w:t>Armazenam fluidos</w:t>
      </w:r>
    </w:p>
  </w:comment>
  <w:comment w:id="27" w:author="Autor" w:initials="A">
    <w:p w14:paraId="274CBE0B" w14:textId="77777777" w:rsidR="00D16CA0" w:rsidRDefault="00D16CA0">
      <w:pPr>
        <w:pStyle w:val="Textodecomentrio"/>
      </w:pPr>
      <w:r>
        <w:rPr>
          <w:rStyle w:val="Refdecomentrio"/>
        </w:rPr>
        <w:annotationRef/>
      </w:r>
      <w:r>
        <w:t>ok</w:t>
      </w:r>
    </w:p>
  </w:comment>
  <w:comment w:id="28" w:author="Autor" w:initials="A">
    <w:p w14:paraId="5CAD61E2" w14:textId="77777777" w:rsidR="00D16CA0" w:rsidRDefault="00D16CA0">
      <w:pPr>
        <w:pStyle w:val="Textodecomentrio"/>
      </w:pPr>
      <w:r>
        <w:rPr>
          <w:rStyle w:val="Refdecomentrio"/>
        </w:rPr>
        <w:annotationRef/>
      </w:r>
      <w:r>
        <w:t>Como é a primeira vez que a sigla aparece no corpo do texto, deve-se defini-la...</w:t>
      </w:r>
    </w:p>
  </w:comment>
  <w:comment w:id="29" w:author="Autor" w:initials="A">
    <w:p w14:paraId="029111DE" w14:textId="77777777" w:rsidR="00D16CA0" w:rsidRDefault="00D16CA0">
      <w:pPr>
        <w:pStyle w:val="Textodecomentrio"/>
      </w:pPr>
      <w:r>
        <w:rPr>
          <w:rStyle w:val="Refdecomentrio"/>
        </w:rPr>
        <w:annotationRef/>
      </w:r>
      <w:r>
        <w:t>ok</w:t>
      </w:r>
    </w:p>
  </w:comment>
  <w:comment w:id="30" w:author="Autor" w:initials="A">
    <w:p w14:paraId="1267214E" w14:textId="77777777" w:rsidR="00D16CA0" w:rsidRDefault="00D16CA0">
      <w:pPr>
        <w:pStyle w:val="Textodecomentrio"/>
      </w:pPr>
      <w:r>
        <w:rPr>
          <w:rStyle w:val="Refdecomentrio"/>
        </w:rPr>
        <w:annotationRef/>
      </w:r>
      <w:r>
        <w:t>monitorar</w:t>
      </w:r>
    </w:p>
  </w:comment>
  <w:comment w:id="31" w:author="Autor" w:initials="A">
    <w:p w14:paraId="197574E6" w14:textId="77777777" w:rsidR="00D16CA0" w:rsidRDefault="00D16CA0">
      <w:pPr>
        <w:pStyle w:val="Textodecomentrio"/>
      </w:pPr>
      <w:r>
        <w:rPr>
          <w:rStyle w:val="Refdecomentrio"/>
        </w:rPr>
        <w:annotationRef/>
      </w:r>
      <w:r>
        <w:t>ok</w:t>
      </w:r>
    </w:p>
  </w:comment>
  <w:comment w:id="32" w:author="Autor" w:initials="A">
    <w:p w14:paraId="4A125194" w14:textId="77777777" w:rsidR="00D16CA0" w:rsidRDefault="00D16CA0">
      <w:pPr>
        <w:pStyle w:val="Textodecomentrio"/>
      </w:pPr>
      <w:r>
        <w:rPr>
          <w:rStyle w:val="Refdecomentrio"/>
        </w:rPr>
        <w:annotationRef/>
      </w:r>
      <w:r>
        <w:t>durante a operação</w:t>
      </w:r>
    </w:p>
  </w:comment>
  <w:comment w:id="33" w:author="Autor" w:initials="A">
    <w:p w14:paraId="3BD0732E" w14:textId="77777777" w:rsidR="00D16CA0" w:rsidRDefault="00D16CA0">
      <w:pPr>
        <w:pStyle w:val="Textodecomentrio"/>
      </w:pPr>
      <w:r>
        <w:rPr>
          <w:rStyle w:val="Refdecomentrio"/>
        </w:rPr>
        <w:annotationRef/>
      </w:r>
      <w:r>
        <w:t>ok</w:t>
      </w:r>
    </w:p>
  </w:comment>
  <w:comment w:id="34" w:author="Autor" w:initials="A">
    <w:p w14:paraId="0FBCC548" w14:textId="77777777" w:rsidR="00D16CA0" w:rsidRDefault="00D16CA0">
      <w:pPr>
        <w:pStyle w:val="Textodecomentrio"/>
      </w:pPr>
      <w:r>
        <w:rPr>
          <w:rStyle w:val="Refdecomentrio"/>
        </w:rPr>
        <w:annotationRef/>
      </w:r>
      <w:r>
        <w:t>De que</w:t>
      </w:r>
    </w:p>
  </w:comment>
  <w:comment w:id="35" w:author="Autor" w:initials="A">
    <w:p w14:paraId="57E91872" w14:textId="77777777" w:rsidR="00D16CA0" w:rsidRDefault="00D16CA0">
      <w:pPr>
        <w:pStyle w:val="Textodecomentrio"/>
      </w:pPr>
      <w:r>
        <w:rPr>
          <w:rStyle w:val="Refdecomentrio"/>
        </w:rPr>
        <w:annotationRef/>
      </w:r>
      <w:r>
        <w:t>Desses, é...</w:t>
      </w:r>
    </w:p>
  </w:comment>
  <w:comment w:id="36" w:author="Autor" w:initials="A">
    <w:p w14:paraId="245BBD95" w14:textId="77777777" w:rsidR="00D16CA0" w:rsidRDefault="00D16CA0">
      <w:pPr>
        <w:pStyle w:val="Textodecomentrio"/>
      </w:pPr>
      <w:r>
        <w:rPr>
          <w:rStyle w:val="Refdecomentrio"/>
        </w:rPr>
        <w:annotationRef/>
      </w:r>
      <w:r>
        <w:t>Caminho aproximado percorrido pela onda</w:t>
      </w:r>
    </w:p>
  </w:comment>
  <w:comment w:id="39" w:author="Autor" w:initials="A">
    <w:p w14:paraId="11BE6766" w14:textId="77777777" w:rsidR="00D16CA0" w:rsidRDefault="00D16CA0">
      <w:pPr>
        <w:pStyle w:val="Textodecomentrio"/>
      </w:pPr>
      <w:r>
        <w:rPr>
          <w:rStyle w:val="Refdecomentrio"/>
        </w:rPr>
        <w:annotationRef/>
      </w:r>
      <w:r>
        <w:t>Fricção, entre outros</w:t>
      </w:r>
    </w:p>
  </w:comment>
  <w:comment w:id="41" w:author="Autor" w:initials="A">
    <w:p w14:paraId="50916655" w14:textId="77777777" w:rsidR="00D16CA0" w:rsidRDefault="00D16CA0">
      <w:pPr>
        <w:pStyle w:val="Textodecomentrio"/>
      </w:pPr>
      <w:r>
        <w:rPr>
          <w:rStyle w:val="Refdecomentrio"/>
        </w:rPr>
        <w:annotationRef/>
      </w:r>
      <w:r>
        <w:t>que</w:t>
      </w:r>
    </w:p>
  </w:comment>
  <w:comment w:id="42" w:author="Autor" w:initials="A">
    <w:p w14:paraId="750FA025" w14:textId="77777777" w:rsidR="00D16CA0" w:rsidRDefault="00D16CA0">
      <w:pPr>
        <w:pStyle w:val="Textodecomentrio"/>
      </w:pPr>
      <w:r>
        <w:rPr>
          <w:rStyle w:val="Refdecomentrio"/>
        </w:rPr>
        <w:annotationRef/>
      </w:r>
      <w:r>
        <w:t>analisavam</w:t>
      </w:r>
    </w:p>
  </w:comment>
  <w:comment w:id="43" w:author="Autor" w:initials="A">
    <w:p w14:paraId="737FA067" w14:textId="77777777" w:rsidR="00D16CA0" w:rsidRDefault="00D16CA0">
      <w:pPr>
        <w:pStyle w:val="Textodecomentrio"/>
      </w:pPr>
      <w:r>
        <w:rPr>
          <w:rStyle w:val="Refdecomentrio"/>
        </w:rPr>
        <w:annotationRef/>
      </w:r>
      <w:r>
        <w:t>. Esse tipo...</w:t>
      </w:r>
    </w:p>
  </w:comment>
  <w:comment w:id="44" w:author="Autor" w:initials="A">
    <w:p w14:paraId="02397E17" w14:textId="77777777" w:rsidR="00D16CA0" w:rsidRDefault="00D16CA0">
      <w:pPr>
        <w:pStyle w:val="Textodecomentrio"/>
      </w:pPr>
      <w:r>
        <w:rPr>
          <w:rStyle w:val="Refdecomentrio"/>
        </w:rPr>
        <w:annotationRef/>
      </w:r>
      <w:r>
        <w:t>. Também Erich Scheil relatou um</w:t>
      </w:r>
    </w:p>
  </w:comment>
  <w:comment w:id="45" w:author="Autor" w:initials="A">
    <w:p w14:paraId="72A6F6C5" w14:textId="77777777" w:rsidR="00D16CA0" w:rsidRDefault="00D16CA0">
      <w:pPr>
        <w:pStyle w:val="Textodecomentrio"/>
      </w:pPr>
      <w:r>
        <w:rPr>
          <w:rStyle w:val="Refdecomentrio"/>
        </w:rPr>
        <w:annotationRef/>
      </w:r>
      <w:r>
        <w:t>Incluir referências</w:t>
      </w:r>
    </w:p>
  </w:comment>
  <w:comment w:id="46" w:author="Autor" w:initials="A">
    <w:p w14:paraId="1813733B" w14:textId="77777777" w:rsidR="00D16CA0" w:rsidRDefault="00D16CA0">
      <w:pPr>
        <w:pStyle w:val="Textodecomentrio"/>
      </w:pPr>
      <w:r>
        <w:rPr>
          <w:rStyle w:val="Refdecomentrio"/>
        </w:rPr>
        <w:annotationRef/>
      </w:r>
      <w:r>
        <w:t>À, com crase</w:t>
      </w:r>
    </w:p>
  </w:comment>
  <w:comment w:id="65" w:author="Autor" w:initials="A">
    <w:p w14:paraId="3D385488" w14:textId="77777777" w:rsidR="00D16CA0" w:rsidRDefault="00D16CA0">
      <w:pPr>
        <w:pStyle w:val="Textodecomentrio"/>
      </w:pPr>
      <w:r>
        <w:rPr>
          <w:rStyle w:val="Refdecomentrio"/>
        </w:rPr>
        <w:annotationRef/>
      </w:r>
      <w:r>
        <w:t>Às, com crase</w:t>
      </w:r>
    </w:p>
  </w:comment>
  <w:comment w:id="66" w:author="Autor" w:initials="A">
    <w:p w14:paraId="38FD5BFD" w14:textId="77777777" w:rsidR="00D16CA0" w:rsidRDefault="00D16CA0">
      <w:pPr>
        <w:pStyle w:val="Textodecomentrio"/>
      </w:pPr>
      <w:r>
        <w:rPr>
          <w:rStyle w:val="Refdecomentrio"/>
        </w:rPr>
        <w:annotationRef/>
      </w:r>
      <w:r>
        <w:t>corrigir numeração</w:t>
      </w:r>
    </w:p>
  </w:comment>
  <w:comment w:id="69" w:author="Autor" w:initials="A">
    <w:p w14:paraId="6ABED43F" w14:textId="77777777" w:rsidR="00D16CA0" w:rsidRDefault="00D16CA0">
      <w:pPr>
        <w:pStyle w:val="Textodecomentrio"/>
      </w:pPr>
      <w:r>
        <w:rPr>
          <w:rStyle w:val="Refdecomentrio"/>
        </w:rPr>
        <w:annotationRef/>
      </w:r>
      <w:r>
        <w:t>ponto e vírgula</w:t>
      </w:r>
    </w:p>
  </w:comment>
  <w:comment w:id="70" w:author="Autor" w:initials="A">
    <w:p w14:paraId="35E15ED6" w14:textId="77777777" w:rsidR="00D16CA0" w:rsidRDefault="00D16CA0">
      <w:pPr>
        <w:pStyle w:val="Textodecomentrio"/>
      </w:pPr>
      <w:r>
        <w:rPr>
          <w:rStyle w:val="Refdecomentrio"/>
        </w:rPr>
        <w:annotationRef/>
      </w:r>
      <w:r>
        <w:t>a (sem crase) essa</w:t>
      </w:r>
    </w:p>
  </w:comment>
  <w:comment w:id="73" w:author="Autor" w:initials="A">
    <w:p w14:paraId="76C39D67" w14:textId="77777777" w:rsidR="00D16CA0" w:rsidRDefault="00D16CA0">
      <w:pPr>
        <w:pStyle w:val="Textodecomentrio"/>
      </w:pPr>
      <w:r>
        <w:rPr>
          <w:rStyle w:val="Refdecomentrio"/>
        </w:rPr>
        <w:annotationRef/>
      </w:r>
      <w:r>
        <w:t>Novamente e enviado</w:t>
      </w:r>
    </w:p>
  </w:comment>
  <w:comment w:id="74" w:author="Autor" w:initials="A">
    <w:p w14:paraId="497A70D4" w14:textId="77777777" w:rsidR="00D16CA0" w:rsidRDefault="00D16CA0">
      <w:pPr>
        <w:pStyle w:val="Textodecomentrio"/>
      </w:pPr>
      <w:r>
        <w:rPr>
          <w:rStyle w:val="Refdecomentrio"/>
        </w:rPr>
        <w:annotationRef/>
      </w:r>
      <w:r>
        <w:t>retirem</w:t>
      </w:r>
    </w:p>
  </w:comment>
  <w:comment w:id="75" w:author="Autor" w:initials="A">
    <w:p w14:paraId="79474AF5" w14:textId="77777777" w:rsidR="00D16CA0" w:rsidRDefault="00D16CA0">
      <w:pPr>
        <w:pStyle w:val="Textodecomentrio"/>
      </w:pPr>
      <w:r>
        <w:rPr>
          <w:rStyle w:val="Refdecomentrio"/>
        </w:rPr>
        <w:annotationRef/>
      </w:r>
      <w:r>
        <w:t>; esse processamento</w:t>
      </w:r>
    </w:p>
  </w:comment>
  <w:comment w:id="76" w:author="Autor" w:initials="A">
    <w:p w14:paraId="3F137FF5" w14:textId="77777777" w:rsidR="00D16CA0" w:rsidRDefault="00D16CA0">
      <w:pPr>
        <w:pStyle w:val="Textodecomentrio"/>
      </w:pPr>
      <w:r>
        <w:rPr>
          <w:rStyle w:val="Refdecomentrio"/>
        </w:rPr>
        <w:annotationRef/>
      </w:r>
      <w:r>
        <w:t>. Por esse...</w:t>
      </w:r>
    </w:p>
  </w:comment>
  <w:comment w:id="77" w:author="Autor" w:initials="A">
    <w:p w14:paraId="6A20A3A8" w14:textId="77777777" w:rsidR="00D16CA0" w:rsidRDefault="00D16CA0">
      <w:pPr>
        <w:pStyle w:val="Textodecomentrio"/>
      </w:pPr>
      <w:r>
        <w:rPr>
          <w:rStyle w:val="Refdecomentrio"/>
        </w:rPr>
        <w:annotationRef/>
      </w:r>
      <w:r>
        <w:t>À (com crase)</w:t>
      </w:r>
    </w:p>
  </w:comment>
  <w:comment w:id="79" w:author="Autor" w:initials="A">
    <w:p w14:paraId="07F5D307" w14:textId="77777777" w:rsidR="00D16CA0" w:rsidRDefault="00D16CA0">
      <w:pPr>
        <w:pStyle w:val="Textodecomentrio"/>
      </w:pPr>
      <w:r>
        <w:rPr>
          <w:rStyle w:val="Refdecomentrio"/>
        </w:rPr>
        <w:annotationRef/>
      </w:r>
      <w:r>
        <w:t>. Por esse...</w:t>
      </w:r>
    </w:p>
  </w:comment>
  <w:comment w:id="100" w:author="Autor" w:initials="A">
    <w:p w14:paraId="14A4932D" w14:textId="77777777" w:rsidR="00D16CA0" w:rsidRDefault="00D16CA0">
      <w:pPr>
        <w:pStyle w:val="Textodecomentrio"/>
      </w:pPr>
      <w:r>
        <w:rPr>
          <w:rStyle w:val="Refdecomentrio"/>
        </w:rPr>
        <w:annotationRef/>
      </w:r>
      <w:r>
        <w:t>Corrigir numeração</w:t>
      </w:r>
    </w:p>
  </w:comment>
  <w:comment w:id="113" w:author="Autor" w:initials="A">
    <w:p w14:paraId="387E7448" w14:textId="77777777" w:rsidR="00D16CA0" w:rsidRDefault="00D16CA0">
      <w:pPr>
        <w:pStyle w:val="Textodecomentrio"/>
      </w:pPr>
      <w:r>
        <w:rPr>
          <w:rStyle w:val="Refdecomentrio"/>
        </w:rPr>
        <w:annotationRef/>
      </w:r>
      <w:r>
        <w:t>Sobredeterminado (junto)</w:t>
      </w:r>
    </w:p>
  </w:comment>
  <w:comment w:id="129" w:author="Autor" w:initials="A">
    <w:p w14:paraId="3419DF27" w14:textId="77777777" w:rsidR="00D16CA0" w:rsidRDefault="00D16CA0">
      <w:pPr>
        <w:pStyle w:val="Textodecomentrio"/>
      </w:pPr>
      <w:r>
        <w:rPr>
          <w:rStyle w:val="Refdecomentrio"/>
        </w:rPr>
        <w:annotationRef/>
      </w:r>
      <w:r>
        <w:t>. Essa...</w:t>
      </w:r>
    </w:p>
  </w:comment>
  <w:comment w:id="130" w:author="Autor" w:initials="A">
    <w:p w14:paraId="5F929E27" w14:textId="77777777" w:rsidR="00D16CA0" w:rsidRDefault="00D16CA0">
      <w:pPr>
        <w:pStyle w:val="Textodecomentrio"/>
      </w:pPr>
      <w:r>
        <w:rPr>
          <w:rStyle w:val="Refdecomentrio"/>
        </w:rPr>
        <w:annotationRef/>
      </w:r>
      <w:r>
        <w:t>Em um</w:t>
      </w:r>
    </w:p>
  </w:comment>
  <w:comment w:id="132" w:author="Autor" w:initials="A">
    <w:p w14:paraId="2C2EC6CC" w14:textId="77777777" w:rsidR="00D16CA0" w:rsidRDefault="00D16CA0">
      <w:pPr>
        <w:pStyle w:val="Textodecomentrio"/>
      </w:pPr>
      <w:r>
        <w:rPr>
          <w:rStyle w:val="Refdecomentrio"/>
        </w:rPr>
        <w:annotationRef/>
      </w:r>
      <w:r>
        <w:t>Corrigir numeração</w:t>
      </w:r>
    </w:p>
  </w:comment>
  <w:comment w:id="135" w:author="Autor" w:initials="A">
    <w:p w14:paraId="198D4BCA" w14:textId="77777777" w:rsidR="00D16CA0" w:rsidRDefault="00D16CA0">
      <w:pPr>
        <w:pStyle w:val="Textodecomentrio"/>
      </w:pPr>
      <w:r>
        <w:rPr>
          <w:rStyle w:val="Refdecomentrio"/>
        </w:rPr>
        <w:annotationRef/>
      </w:r>
      <w:r>
        <w:t>. Essas</w:t>
      </w:r>
    </w:p>
  </w:comment>
  <w:comment w:id="136" w:author="Autor" w:initials="A">
    <w:p w14:paraId="5CA14964" w14:textId="77777777" w:rsidR="00D16CA0" w:rsidRDefault="00D16CA0">
      <w:pPr>
        <w:pStyle w:val="Textodecomentrio"/>
      </w:pPr>
      <w:r>
        <w:rPr>
          <w:rStyle w:val="Refdecomentrio"/>
        </w:rPr>
        <w:annotationRef/>
      </w:r>
      <w:r>
        <w:t>Corrigir numeração</w:t>
      </w:r>
    </w:p>
  </w:comment>
  <w:comment w:id="141" w:author="Autor" w:initials="A">
    <w:p w14:paraId="32896655" w14:textId="77777777" w:rsidR="00D16CA0" w:rsidRDefault="00D16CA0">
      <w:pPr>
        <w:pStyle w:val="Textodecomentrio"/>
      </w:pPr>
      <w:r>
        <w:rPr>
          <w:rStyle w:val="Refdecomentrio"/>
        </w:rPr>
        <w:annotationRef/>
      </w:r>
      <w:r>
        <w:t>Retirar o recuo de parágrafo</w:t>
      </w:r>
    </w:p>
  </w:comment>
  <w:comment w:id="142" w:author="Autor" w:initials="A">
    <w:p w14:paraId="5C279F06" w14:textId="77777777" w:rsidR="00D16CA0" w:rsidRDefault="00D16CA0">
      <w:pPr>
        <w:pStyle w:val="Textodecomentrio"/>
      </w:pPr>
      <w:r>
        <w:rPr>
          <w:rStyle w:val="Refdecomentrio"/>
        </w:rPr>
        <w:annotationRef/>
      </w:r>
      <w:r>
        <w:t>Corrigir numeração</w:t>
      </w:r>
    </w:p>
  </w:comment>
  <w:comment w:id="145" w:author="Autor" w:initials="A">
    <w:p w14:paraId="770C8257" w14:textId="77777777" w:rsidR="00D16CA0" w:rsidRDefault="00D16CA0">
      <w:pPr>
        <w:pStyle w:val="Textodecomentrio"/>
      </w:pPr>
      <w:r>
        <w:rPr>
          <w:rStyle w:val="Refdecomentrio"/>
        </w:rPr>
        <w:annotationRef/>
      </w:r>
      <w:r>
        <w:t>Pode-se</w:t>
      </w:r>
    </w:p>
  </w:comment>
  <w:comment w:id="152" w:author="Autor" w:initials="A">
    <w:p w14:paraId="35F149A7" w14:textId="77777777" w:rsidR="00D16CA0" w:rsidRDefault="00D16CA0">
      <w:pPr>
        <w:pStyle w:val="Textodecomentrio"/>
      </w:pPr>
      <w:r>
        <w:rPr>
          <w:rStyle w:val="Refdecomentrio"/>
        </w:rPr>
        <w:annotationRef/>
      </w:r>
      <w:r>
        <w:t>Retirar o recuo de parágrafo; todas as variáveis das equações foram definidas anteriormente?</w:t>
      </w:r>
    </w:p>
  </w:comment>
  <w:comment w:id="153" w:author="Autor" w:initials="A">
    <w:p w14:paraId="04A363DD" w14:textId="77777777" w:rsidR="00D16CA0" w:rsidRDefault="00D16CA0">
      <w:pPr>
        <w:pStyle w:val="Textodecomentrio"/>
      </w:pPr>
      <w:r>
        <w:rPr>
          <w:rStyle w:val="Refdecomentrio"/>
        </w:rPr>
        <w:annotationRef/>
      </w:r>
      <w:r>
        <w:t>A seguir</w:t>
      </w:r>
    </w:p>
  </w:comment>
  <w:comment w:id="154" w:author="Autor" w:initials="A">
    <w:p w14:paraId="0B3AC0BF" w14:textId="77777777" w:rsidR="00D16CA0" w:rsidRDefault="00D16CA0">
      <w:pPr>
        <w:pStyle w:val="Textodecomentrio"/>
      </w:pPr>
      <w:r>
        <w:rPr>
          <w:rStyle w:val="Refdecomentrio"/>
        </w:rPr>
        <w:annotationRef/>
      </w:r>
      <w:r>
        <w:t>Definir o que são as variáveis das equações</w:t>
      </w:r>
    </w:p>
  </w:comment>
  <w:comment w:id="156" w:author="Autor" w:initials="A">
    <w:p w14:paraId="68012059" w14:textId="77777777" w:rsidR="00D16CA0" w:rsidRDefault="00D16CA0">
      <w:pPr>
        <w:pStyle w:val="Textodecomentrio"/>
      </w:pPr>
      <w:r>
        <w:rPr>
          <w:rStyle w:val="Refdecomentrio"/>
        </w:rPr>
        <w:annotationRef/>
      </w:r>
      <w:r>
        <w:t>Pode-se</w:t>
      </w:r>
    </w:p>
  </w:comment>
  <w:comment w:id="157" w:author="Autor" w:initials="A">
    <w:p w14:paraId="0E42E2AF" w14:textId="77777777" w:rsidR="00D16CA0" w:rsidRDefault="00D16CA0">
      <w:pPr>
        <w:pStyle w:val="Textodecomentrio"/>
      </w:pPr>
      <w:r>
        <w:rPr>
          <w:rStyle w:val="Refdecomentrio"/>
        </w:rPr>
        <w:annotationRef/>
      </w:r>
      <w:r>
        <w:t>À, com crase</w:t>
      </w:r>
    </w:p>
  </w:comment>
  <w:comment w:id="158" w:author="Autor" w:initials="A">
    <w:p w14:paraId="36FEF9B7" w14:textId="77777777" w:rsidR="00D16CA0" w:rsidRDefault="00D16CA0">
      <w:pPr>
        <w:pStyle w:val="Textodecomentrio"/>
      </w:pPr>
      <w:r>
        <w:rPr>
          <w:rStyle w:val="Refdecomentrio"/>
        </w:rPr>
        <w:annotationRef/>
      </w:r>
      <w:r>
        <w:t>Deixar claro quem é x1, x2, y1, y2</w:t>
      </w:r>
    </w:p>
  </w:comment>
  <w:comment w:id="160" w:author="Autor" w:initials="A">
    <w:p w14:paraId="6EBEA669" w14:textId="77777777" w:rsidR="00D16CA0" w:rsidRDefault="00D16CA0">
      <w:pPr>
        <w:pStyle w:val="Textodecomentrio"/>
      </w:pPr>
      <w:r>
        <w:rPr>
          <w:rStyle w:val="Refdecomentrio"/>
        </w:rPr>
        <w:annotationRef/>
      </w:r>
      <w:r>
        <w:t>em</w:t>
      </w:r>
    </w:p>
  </w:comment>
  <w:comment w:id="161" w:author="Autor" w:initials="A">
    <w:p w14:paraId="4751C2D6" w14:textId="77777777" w:rsidR="00D16CA0" w:rsidRDefault="00D16CA0">
      <w:pPr>
        <w:pStyle w:val="Textodecomentrio"/>
      </w:pPr>
      <w:r>
        <w:rPr>
          <w:rStyle w:val="Refdecomentrio"/>
        </w:rPr>
        <w:annotationRef/>
      </w:r>
      <w:r>
        <w:t>de</w:t>
      </w:r>
    </w:p>
  </w:comment>
  <w:comment w:id="164" w:author="Autor" w:initials="A">
    <w:p w14:paraId="3FA4EC96" w14:textId="77777777" w:rsidR="00D16CA0" w:rsidRDefault="00D16CA0">
      <w:pPr>
        <w:pStyle w:val="Textodecomentrio"/>
      </w:pPr>
      <w:r>
        <w:rPr>
          <w:rStyle w:val="Refdecomentrio"/>
        </w:rPr>
        <w:annotationRef/>
      </w:r>
      <w:r>
        <w:t>Fazer referência à figura no texto</w:t>
      </w:r>
    </w:p>
  </w:comment>
  <w:comment w:id="165" w:author="Autor" w:initials="A">
    <w:p w14:paraId="3514FD3A" w14:textId="77777777" w:rsidR="00D16CA0" w:rsidRDefault="00D16CA0">
      <w:pPr>
        <w:pStyle w:val="Textodecomentrio"/>
      </w:pPr>
      <w:r>
        <w:rPr>
          <w:rStyle w:val="Refdecomentrio"/>
        </w:rPr>
        <w:annotationRef/>
      </w:r>
      <w:r>
        <w:t>essas</w:t>
      </w:r>
    </w:p>
  </w:comment>
  <w:comment w:id="166" w:author="Autor" w:initials="A">
    <w:p w14:paraId="01435F88" w14:textId="77777777" w:rsidR="00D16CA0" w:rsidRDefault="00D16CA0">
      <w:pPr>
        <w:pStyle w:val="Textodecomentrio"/>
      </w:pPr>
      <w:r>
        <w:rPr>
          <w:rStyle w:val="Refdecomentrio"/>
        </w:rPr>
        <w:annotationRef/>
      </w:r>
      <w:r>
        <w:t>semieixos</w:t>
      </w:r>
    </w:p>
  </w:comment>
  <w:comment w:id="167" w:author="Autor" w:initials="A">
    <w:p w14:paraId="10B4A67F" w14:textId="77777777" w:rsidR="00D16CA0" w:rsidRDefault="00D16CA0">
      <w:pPr>
        <w:pStyle w:val="Textodecomentrio"/>
      </w:pPr>
      <w:r>
        <w:rPr>
          <w:rStyle w:val="Refdecomentrio"/>
        </w:rPr>
        <w:annotationRef/>
      </w:r>
      <w:r>
        <w:t>observa-se</w:t>
      </w:r>
    </w:p>
  </w:comment>
  <w:comment w:id="168" w:author="Autor" w:initials="A">
    <w:p w14:paraId="7D64118D" w14:textId="77777777" w:rsidR="00D16CA0" w:rsidRDefault="00D16CA0">
      <w:pPr>
        <w:pStyle w:val="Textodecomentrio"/>
      </w:pPr>
      <w:r>
        <w:rPr>
          <w:rStyle w:val="Refdecomentrio"/>
        </w:rPr>
        <w:annotationRef/>
      </w:r>
      <w:r>
        <w:t>semieixos (junto, pela nova ortografia)</w:t>
      </w:r>
    </w:p>
  </w:comment>
  <w:comment w:id="170" w:author="Autor" w:initials="A">
    <w:p w14:paraId="03025B81" w14:textId="77777777" w:rsidR="00D16CA0" w:rsidRDefault="00D16CA0">
      <w:pPr>
        <w:pStyle w:val="Textodecomentrio"/>
      </w:pPr>
      <w:r>
        <w:rPr>
          <w:rStyle w:val="Refdecomentrio"/>
        </w:rPr>
        <w:annotationRef/>
      </w:r>
      <w:r>
        <w:t>pode-se</w:t>
      </w:r>
    </w:p>
  </w:comment>
  <w:comment w:id="171" w:author="Autor" w:initials="A">
    <w:p w14:paraId="0C7D16BE" w14:textId="77777777" w:rsidR="00D16CA0" w:rsidRDefault="00D16CA0">
      <w:pPr>
        <w:pStyle w:val="Textodecomentrio"/>
      </w:pPr>
      <w:r>
        <w:rPr>
          <w:rStyle w:val="Refdecomentrio"/>
        </w:rPr>
        <w:annotationRef/>
      </w:r>
      <w:r>
        <w:t>. Para</w:t>
      </w:r>
    </w:p>
  </w:comment>
  <w:comment w:id="172" w:author="Autor" w:initials="A">
    <w:p w14:paraId="35DE3751" w14:textId="77777777" w:rsidR="00D16CA0" w:rsidRDefault="00D16CA0">
      <w:pPr>
        <w:pStyle w:val="Textodecomentrio"/>
      </w:pPr>
      <w:r>
        <w:rPr>
          <w:rStyle w:val="Refdecomentrio"/>
        </w:rPr>
        <w:annotationRef/>
      </w:r>
      <w:r>
        <w:t>A seguir</w:t>
      </w:r>
    </w:p>
  </w:comment>
  <w:comment w:id="173" w:author="Autor" w:initials="A">
    <w:p w14:paraId="28FCE30D" w14:textId="77777777" w:rsidR="00D16CA0" w:rsidRDefault="00D16CA0">
      <w:pPr>
        <w:pStyle w:val="Textodecomentrio"/>
      </w:pPr>
      <w:r>
        <w:rPr>
          <w:rStyle w:val="Refdecomentrio"/>
        </w:rPr>
        <w:annotationRef/>
      </w:r>
      <w:r>
        <w:t>esse</w:t>
      </w:r>
    </w:p>
  </w:comment>
  <w:comment w:id="175" w:author="Autor" w:initials="A">
    <w:p w14:paraId="089F42F7" w14:textId="77777777" w:rsidR="00D16CA0" w:rsidRDefault="00D16CA0">
      <w:pPr>
        <w:pStyle w:val="Textodecomentrio"/>
      </w:pPr>
      <w:r>
        <w:rPr>
          <w:rStyle w:val="Refdecomentrio"/>
        </w:rPr>
        <w:annotationRef/>
      </w:r>
      <w:r>
        <w:t>. Entretanto, ...</w:t>
      </w:r>
    </w:p>
  </w:comment>
  <w:comment w:id="176" w:author="Autor" w:initials="A">
    <w:p w14:paraId="60D8BE04" w14:textId="77777777" w:rsidR="00D16CA0" w:rsidRDefault="00D16CA0">
      <w:pPr>
        <w:pStyle w:val="Textodecomentrio"/>
      </w:pPr>
      <w:r>
        <w:rPr>
          <w:rStyle w:val="Refdecomentrio"/>
        </w:rPr>
        <w:annotationRef/>
      </w:r>
      <w:r>
        <w:t>essa</w:t>
      </w:r>
    </w:p>
  </w:comment>
  <w:comment w:id="177" w:author="Autor" w:initials="A">
    <w:p w14:paraId="75FE99CF" w14:textId="77777777" w:rsidR="00D16CA0" w:rsidRDefault="00D16CA0">
      <w:pPr>
        <w:pStyle w:val="Textodecomentrio"/>
      </w:pPr>
      <w:r>
        <w:rPr>
          <w:rStyle w:val="Refdecomentrio"/>
        </w:rPr>
        <w:annotationRef/>
      </w:r>
      <w:r>
        <w:t>referência?</w:t>
      </w:r>
    </w:p>
  </w:comment>
  <w:comment w:id="178" w:author="Autor" w:initials="A">
    <w:p w14:paraId="435F8BCA" w14:textId="77777777" w:rsidR="00D16CA0" w:rsidRDefault="00D16CA0">
      <w:pPr>
        <w:pStyle w:val="Textodecomentrio"/>
      </w:pPr>
      <w:r>
        <w:rPr>
          <w:rStyle w:val="Refdecomentrio"/>
        </w:rPr>
        <w:annotationRef/>
      </w:r>
      <w:r>
        <w:t>Corrigir numeração</w:t>
      </w:r>
    </w:p>
  </w:comment>
  <w:comment w:id="181" w:author="Autor" w:initials="A">
    <w:p w14:paraId="4382AC4F" w14:textId="77777777" w:rsidR="00D16CA0" w:rsidRDefault="00D16CA0">
      <w:pPr>
        <w:pStyle w:val="Textodecomentrio"/>
      </w:pPr>
      <w:r>
        <w:rPr>
          <w:rStyle w:val="Refdecomentrio"/>
        </w:rPr>
        <w:annotationRef/>
      </w:r>
      <w:r>
        <w:t>A legenda deve estar na mesma página da figura</w:t>
      </w:r>
    </w:p>
  </w:comment>
  <w:comment w:id="182" w:author="Autor" w:initials="A">
    <w:p w14:paraId="07192A12" w14:textId="77777777" w:rsidR="00D16CA0" w:rsidRDefault="00D16CA0">
      <w:pPr>
        <w:pStyle w:val="Textodecomentrio"/>
      </w:pPr>
      <w:r>
        <w:rPr>
          <w:rStyle w:val="Refdecomentrio"/>
        </w:rPr>
        <w:annotationRef/>
      </w:r>
      <w:r>
        <w:t>???</w:t>
      </w:r>
    </w:p>
  </w:comment>
  <w:comment w:id="185" w:author="Autor" w:initials="A">
    <w:p w14:paraId="6B6FA012" w14:textId="77777777" w:rsidR="00D16CA0" w:rsidRDefault="00D16CA0">
      <w:pPr>
        <w:pStyle w:val="Textodecomentrio"/>
      </w:pPr>
      <w:r>
        <w:rPr>
          <w:rStyle w:val="Refdecomentrio"/>
        </w:rPr>
        <w:annotationRef/>
      </w:r>
      <w:r>
        <w:t>Encontrada como?</w:t>
      </w:r>
    </w:p>
  </w:comment>
  <w:comment w:id="188" w:author="Autor" w:initials="A">
    <w:p w14:paraId="345CC0D6" w14:textId="77777777" w:rsidR="00D16CA0" w:rsidRDefault="00D16CA0">
      <w:pPr>
        <w:pStyle w:val="Textodecomentrio"/>
      </w:pPr>
      <w:r>
        <w:rPr>
          <w:rStyle w:val="Refdecomentrio"/>
        </w:rPr>
        <w:annotationRef/>
      </w:r>
      <w:r>
        <w:t>Entre o tampo e o corpo</w:t>
      </w:r>
    </w:p>
  </w:comment>
  <w:comment w:id="189" w:author="Autor" w:initials="A">
    <w:p w14:paraId="655E939A" w14:textId="77777777" w:rsidR="00D16CA0" w:rsidRDefault="00D16CA0">
      <w:pPr>
        <w:pStyle w:val="Textodecomentrio"/>
      </w:pPr>
      <w:r>
        <w:rPr>
          <w:rStyle w:val="Refdecomentrio"/>
        </w:rPr>
        <w:annotationRef/>
      </w:r>
      <w:r>
        <w:t>Ao diâmetro</w:t>
      </w:r>
    </w:p>
  </w:comment>
  <w:comment w:id="190" w:author="Autor" w:initials="A">
    <w:p w14:paraId="78516E2F" w14:textId="77777777" w:rsidR="00D16CA0" w:rsidRDefault="00D16CA0">
      <w:pPr>
        <w:pStyle w:val="Textodecomentrio"/>
      </w:pPr>
      <w:r>
        <w:rPr>
          <w:rStyle w:val="Refdecomentrio"/>
        </w:rPr>
        <w:annotationRef/>
      </w:r>
      <w:r>
        <w:t>Constante e igual</w:t>
      </w:r>
    </w:p>
  </w:comment>
  <w:comment w:id="195" w:author="Autor" w:initials="A">
    <w:p w14:paraId="66FCE8D9" w14:textId="77777777" w:rsidR="00D16CA0" w:rsidRDefault="00D16CA0">
      <w:pPr>
        <w:pStyle w:val="Textodecomentrio"/>
      </w:pPr>
      <w:r>
        <w:rPr>
          <w:rStyle w:val="Refdecomentrio"/>
        </w:rPr>
        <w:annotationRef/>
      </w:r>
      <w:r>
        <w:t>Creio que este parágrafo possa ser conectado ao anterior.</w:t>
      </w:r>
    </w:p>
  </w:comment>
  <w:comment w:id="196" w:author="Autor" w:initials="A">
    <w:p w14:paraId="0F7DBCB4" w14:textId="77777777" w:rsidR="00D16CA0" w:rsidRDefault="00D16CA0">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A3DCD" w14:textId="77777777" w:rsidR="00800C21" w:rsidRDefault="00800C21">
      <w:r>
        <w:separator/>
      </w:r>
    </w:p>
  </w:endnote>
  <w:endnote w:type="continuationSeparator" w:id="0">
    <w:p w14:paraId="671C8F62" w14:textId="77777777" w:rsidR="00800C21" w:rsidRDefault="00800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D16CA0" w:rsidRDefault="00D16CA0">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D16CA0" w:rsidRDefault="00D16CA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D16CA0" w:rsidRDefault="00D16CA0"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D16CA0" w:rsidRDefault="00D16CA0">
    <w:pPr>
      <w:pStyle w:val="Rodap"/>
      <w:jc w:val="center"/>
    </w:pPr>
  </w:p>
  <w:p w14:paraId="553735D6" w14:textId="77777777" w:rsidR="00D16CA0" w:rsidRDefault="00D16CA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D16CA0" w:rsidRDefault="00D16CA0"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D16CA0" w:rsidRDefault="00D16CA0">
    <w:pPr>
      <w:pStyle w:val="Rodap"/>
      <w:jc w:val="center"/>
    </w:pPr>
  </w:p>
  <w:p w14:paraId="24203EFE" w14:textId="77777777" w:rsidR="00D16CA0" w:rsidRDefault="00D16CA0">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D16CA0" w:rsidRDefault="00D16CA0"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AFEB0" w14:textId="77777777" w:rsidR="00800C21" w:rsidRDefault="00800C21">
      <w:r>
        <w:separator/>
      </w:r>
    </w:p>
  </w:footnote>
  <w:footnote w:type="continuationSeparator" w:id="0">
    <w:p w14:paraId="6D563D05" w14:textId="77777777" w:rsidR="00800C21" w:rsidRDefault="00800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D16CA0" w:rsidRDefault="00D16CA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D16CA0" w:rsidRDefault="00D16CA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D16CA0" w:rsidRDefault="00D16CA0">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D16CA0" w:rsidRDefault="00D16CA0">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D16CA0" w:rsidRDefault="00D16CA0">
    <w:pPr>
      <w:pStyle w:val="Cabealho"/>
    </w:pPr>
  </w:p>
  <w:p w14:paraId="31DD6163" w14:textId="77777777" w:rsidR="00D16CA0" w:rsidRDefault="00D16CA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D16CA0" w:rsidRDefault="00D16CA0">
    <w:pPr>
      <w:pStyle w:val="Cabealho"/>
      <w:jc w:val="right"/>
    </w:pPr>
  </w:p>
  <w:p w14:paraId="424FABEA" w14:textId="77777777" w:rsidR="00D16CA0" w:rsidRDefault="00D16CA0">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D16CA0" w:rsidRDefault="00D16CA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D16CA0" w:rsidRDefault="00D16CA0">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D16CA0" w:rsidRDefault="00D16CA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40A"/>
    <w:rsid w:val="00012F88"/>
    <w:rsid w:val="00013820"/>
    <w:rsid w:val="00015D80"/>
    <w:rsid w:val="0002485E"/>
    <w:rsid w:val="0003180B"/>
    <w:rsid w:val="0003533C"/>
    <w:rsid w:val="00037CF1"/>
    <w:rsid w:val="0004743C"/>
    <w:rsid w:val="00047D89"/>
    <w:rsid w:val="00055478"/>
    <w:rsid w:val="000612E8"/>
    <w:rsid w:val="00064376"/>
    <w:rsid w:val="00064949"/>
    <w:rsid w:val="00064ABE"/>
    <w:rsid w:val="0007624A"/>
    <w:rsid w:val="00081630"/>
    <w:rsid w:val="00086D32"/>
    <w:rsid w:val="000876BE"/>
    <w:rsid w:val="00091E37"/>
    <w:rsid w:val="00095FE8"/>
    <w:rsid w:val="000A322C"/>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13276"/>
    <w:rsid w:val="00113438"/>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6F6"/>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1CD7"/>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29B"/>
    <w:rsid w:val="005118AB"/>
    <w:rsid w:val="0051625B"/>
    <w:rsid w:val="00521D44"/>
    <w:rsid w:val="00523D00"/>
    <w:rsid w:val="00525116"/>
    <w:rsid w:val="00543D65"/>
    <w:rsid w:val="00544EE2"/>
    <w:rsid w:val="005454D7"/>
    <w:rsid w:val="0054623C"/>
    <w:rsid w:val="00551465"/>
    <w:rsid w:val="00552C8C"/>
    <w:rsid w:val="00554F4A"/>
    <w:rsid w:val="005556B2"/>
    <w:rsid w:val="00561995"/>
    <w:rsid w:val="0056199A"/>
    <w:rsid w:val="00564E26"/>
    <w:rsid w:val="005650F4"/>
    <w:rsid w:val="00565E44"/>
    <w:rsid w:val="00571E6E"/>
    <w:rsid w:val="00574A27"/>
    <w:rsid w:val="00574F71"/>
    <w:rsid w:val="005756FD"/>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2672C"/>
    <w:rsid w:val="0063537D"/>
    <w:rsid w:val="00642607"/>
    <w:rsid w:val="00654086"/>
    <w:rsid w:val="00655AC2"/>
    <w:rsid w:val="00661E5B"/>
    <w:rsid w:val="0066230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2236"/>
    <w:rsid w:val="00704F4C"/>
    <w:rsid w:val="0070576D"/>
    <w:rsid w:val="0071306B"/>
    <w:rsid w:val="0071352D"/>
    <w:rsid w:val="007266FA"/>
    <w:rsid w:val="00731696"/>
    <w:rsid w:val="007426B3"/>
    <w:rsid w:val="00745223"/>
    <w:rsid w:val="007515C8"/>
    <w:rsid w:val="007519E5"/>
    <w:rsid w:val="00763678"/>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0C21"/>
    <w:rsid w:val="00805753"/>
    <w:rsid w:val="00806A36"/>
    <w:rsid w:val="00810991"/>
    <w:rsid w:val="008129A6"/>
    <w:rsid w:val="00815E98"/>
    <w:rsid w:val="00823C25"/>
    <w:rsid w:val="00823DA3"/>
    <w:rsid w:val="0082702A"/>
    <w:rsid w:val="00830C6C"/>
    <w:rsid w:val="008314D2"/>
    <w:rsid w:val="00831942"/>
    <w:rsid w:val="008344B0"/>
    <w:rsid w:val="00835F34"/>
    <w:rsid w:val="008433E7"/>
    <w:rsid w:val="008439E0"/>
    <w:rsid w:val="00844E9C"/>
    <w:rsid w:val="008460E6"/>
    <w:rsid w:val="008522CE"/>
    <w:rsid w:val="00852354"/>
    <w:rsid w:val="008550C3"/>
    <w:rsid w:val="00855C64"/>
    <w:rsid w:val="0085641F"/>
    <w:rsid w:val="008634C0"/>
    <w:rsid w:val="00866B36"/>
    <w:rsid w:val="00871554"/>
    <w:rsid w:val="0087433D"/>
    <w:rsid w:val="00877118"/>
    <w:rsid w:val="00880796"/>
    <w:rsid w:val="00886E51"/>
    <w:rsid w:val="00890888"/>
    <w:rsid w:val="00892561"/>
    <w:rsid w:val="0089357D"/>
    <w:rsid w:val="008A1A92"/>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0E97"/>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3C"/>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084"/>
    <w:rsid w:val="00A263BE"/>
    <w:rsid w:val="00A27207"/>
    <w:rsid w:val="00A27852"/>
    <w:rsid w:val="00A3101C"/>
    <w:rsid w:val="00A31043"/>
    <w:rsid w:val="00A3122A"/>
    <w:rsid w:val="00A37582"/>
    <w:rsid w:val="00A40190"/>
    <w:rsid w:val="00A419B6"/>
    <w:rsid w:val="00A420B1"/>
    <w:rsid w:val="00A42DAE"/>
    <w:rsid w:val="00A43A60"/>
    <w:rsid w:val="00A44329"/>
    <w:rsid w:val="00A46B70"/>
    <w:rsid w:val="00A50B72"/>
    <w:rsid w:val="00A613DB"/>
    <w:rsid w:val="00A63A7E"/>
    <w:rsid w:val="00A64D32"/>
    <w:rsid w:val="00A71433"/>
    <w:rsid w:val="00A73122"/>
    <w:rsid w:val="00A73F36"/>
    <w:rsid w:val="00A756D0"/>
    <w:rsid w:val="00A8396E"/>
    <w:rsid w:val="00A87037"/>
    <w:rsid w:val="00A8719E"/>
    <w:rsid w:val="00AA3AC8"/>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0075"/>
    <w:rsid w:val="00B313C9"/>
    <w:rsid w:val="00B315A6"/>
    <w:rsid w:val="00B315CF"/>
    <w:rsid w:val="00B316BA"/>
    <w:rsid w:val="00B319C6"/>
    <w:rsid w:val="00B325BA"/>
    <w:rsid w:val="00B34AFF"/>
    <w:rsid w:val="00B376EF"/>
    <w:rsid w:val="00B42AB0"/>
    <w:rsid w:val="00B44C59"/>
    <w:rsid w:val="00B55061"/>
    <w:rsid w:val="00B60E1B"/>
    <w:rsid w:val="00B67DE1"/>
    <w:rsid w:val="00B71B95"/>
    <w:rsid w:val="00B72182"/>
    <w:rsid w:val="00B743A1"/>
    <w:rsid w:val="00B74BE0"/>
    <w:rsid w:val="00B74F69"/>
    <w:rsid w:val="00B765A1"/>
    <w:rsid w:val="00B8034F"/>
    <w:rsid w:val="00B8344A"/>
    <w:rsid w:val="00B92475"/>
    <w:rsid w:val="00B92779"/>
    <w:rsid w:val="00B95544"/>
    <w:rsid w:val="00BA2844"/>
    <w:rsid w:val="00BA38FE"/>
    <w:rsid w:val="00BA3E5F"/>
    <w:rsid w:val="00BA46C7"/>
    <w:rsid w:val="00BA523C"/>
    <w:rsid w:val="00BB247A"/>
    <w:rsid w:val="00BC393F"/>
    <w:rsid w:val="00BC427D"/>
    <w:rsid w:val="00BC5E4C"/>
    <w:rsid w:val="00BC726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4A4A"/>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2D02"/>
    <w:rsid w:val="00CA3F2E"/>
    <w:rsid w:val="00CB0D70"/>
    <w:rsid w:val="00CB2FEB"/>
    <w:rsid w:val="00CB600E"/>
    <w:rsid w:val="00CB7816"/>
    <w:rsid w:val="00CC3DC3"/>
    <w:rsid w:val="00CC475E"/>
    <w:rsid w:val="00CD24A9"/>
    <w:rsid w:val="00CD31FF"/>
    <w:rsid w:val="00CD32C3"/>
    <w:rsid w:val="00CD6845"/>
    <w:rsid w:val="00CD79FA"/>
    <w:rsid w:val="00CE21F5"/>
    <w:rsid w:val="00CE70A9"/>
    <w:rsid w:val="00CE75AE"/>
    <w:rsid w:val="00CF7090"/>
    <w:rsid w:val="00D0247A"/>
    <w:rsid w:val="00D15A00"/>
    <w:rsid w:val="00D16CA0"/>
    <w:rsid w:val="00D16CF4"/>
    <w:rsid w:val="00D213FD"/>
    <w:rsid w:val="00D2238F"/>
    <w:rsid w:val="00D24312"/>
    <w:rsid w:val="00D26BD4"/>
    <w:rsid w:val="00D26F7B"/>
    <w:rsid w:val="00D27F6A"/>
    <w:rsid w:val="00D30626"/>
    <w:rsid w:val="00D319C4"/>
    <w:rsid w:val="00D43EDC"/>
    <w:rsid w:val="00D460EF"/>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B6F"/>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C7EF1"/>
    <w:rsid w:val="00DD4AC7"/>
    <w:rsid w:val="00DE23F9"/>
    <w:rsid w:val="00DE32AE"/>
    <w:rsid w:val="00DE4BFC"/>
    <w:rsid w:val="00DE57D5"/>
    <w:rsid w:val="00DE6FEE"/>
    <w:rsid w:val="00DF230B"/>
    <w:rsid w:val="00DF2EEB"/>
    <w:rsid w:val="00DF5489"/>
    <w:rsid w:val="00DF6236"/>
    <w:rsid w:val="00DF66DF"/>
    <w:rsid w:val="00E02D9B"/>
    <w:rsid w:val="00E1087E"/>
    <w:rsid w:val="00E14A32"/>
    <w:rsid w:val="00E21F68"/>
    <w:rsid w:val="00E2412F"/>
    <w:rsid w:val="00E24A84"/>
    <w:rsid w:val="00E34354"/>
    <w:rsid w:val="00E421E1"/>
    <w:rsid w:val="00E4284B"/>
    <w:rsid w:val="00E43C7F"/>
    <w:rsid w:val="00E474A7"/>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4062"/>
    <w:rsid w:val="00EC7845"/>
    <w:rsid w:val="00ED31F2"/>
    <w:rsid w:val="00ED32BD"/>
    <w:rsid w:val="00ED7610"/>
    <w:rsid w:val="00EE1ABE"/>
    <w:rsid w:val="00EE3E8D"/>
    <w:rsid w:val="00EE6336"/>
    <w:rsid w:val="00EF0FDE"/>
    <w:rsid w:val="00EF3315"/>
    <w:rsid w:val="00EF7C26"/>
    <w:rsid w:val="00F0321C"/>
    <w:rsid w:val="00F04424"/>
    <w:rsid w:val="00F045F2"/>
    <w:rsid w:val="00F07730"/>
    <w:rsid w:val="00F12C2F"/>
    <w:rsid w:val="00F173CB"/>
    <w:rsid w:val="00F2103D"/>
    <w:rsid w:val="00F23D50"/>
    <w:rsid w:val="00F241CD"/>
    <w:rsid w:val="00F30C1A"/>
    <w:rsid w:val="00F33936"/>
    <w:rsid w:val="00F361B4"/>
    <w:rsid w:val="00F36562"/>
    <w:rsid w:val="00F36897"/>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microsoft.com/office/2007/relationships/hdphoto" Target="media/hdphoto2.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6.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1AEA7213-AE8B-43A6-83DB-3D9910B50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17261</Words>
  <Characters>93212</Characters>
  <Application>Microsoft Office Word</Application>
  <DocSecurity>0</DocSecurity>
  <Lines>776</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110253</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2019-01-28T22:30:00Z</dcterms:modified>
</cp:coreProperties>
</file>